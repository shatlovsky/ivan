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C3641B" w:rsidRDefault="00C3641B">
      <w:pPr>
        <w:spacing w:before="120" w:after="120"/>
        <w:jc w:val="center"/>
        <w:rPr>
          <w:b/>
          <w:sz w:val="28"/>
          <w:szCs w:val="28"/>
        </w:rPr>
      </w:pPr>
    </w:p>
    <w:p w:rsidR="006E1E83" w:rsidRPr="006E1E83" w:rsidRDefault="006E1E83">
      <w:pPr>
        <w:spacing w:after="720"/>
        <w:jc w:val="center"/>
        <w:rPr>
          <w:sz w:val="32"/>
          <w:szCs w:val="32"/>
          <w:rPrChange w:id="0" w:author="Людмила" w:date="2014-03-03T13:31:00Z">
            <w:rPr/>
          </w:rPrChange>
        </w:rPr>
        <w:pPrChange w:id="1" w:author="Людмила" w:date="2014-03-03T13:34:00Z">
          <w:pPr>
            <w:spacing w:before="120" w:after="120"/>
            <w:jc w:val="center"/>
          </w:pPr>
        </w:pPrChange>
      </w:pPr>
      <w:r w:rsidRPr="006E1E83">
        <w:rPr>
          <w:b/>
          <w:sz w:val="32"/>
          <w:szCs w:val="32"/>
          <w:rPrChange w:id="2" w:author="Людмила" w:date="2014-03-03T13:31:00Z">
            <w:rPr>
              <w:b/>
              <w:sz w:val="28"/>
              <w:szCs w:val="28"/>
            </w:rPr>
          </w:rPrChange>
        </w:rPr>
        <w:t>Иван Сахненко</w:t>
      </w:r>
    </w:p>
    <w:p w:rsidR="00C3641B" w:rsidRDefault="00C3641B">
      <w:pPr>
        <w:spacing w:before="120"/>
        <w:ind w:firstLine="284"/>
        <w:jc w:val="both"/>
      </w:pPr>
    </w:p>
    <w:p w:rsidR="006E1E83" w:rsidRPr="006E1E83" w:rsidRDefault="006E1E83">
      <w:pPr>
        <w:keepLines/>
        <w:spacing w:before="360" w:after="360"/>
        <w:jc w:val="center"/>
        <w:rPr>
          <w:b/>
          <w:smallCaps/>
          <w:kern w:val="32"/>
          <w:sz w:val="36"/>
          <w:szCs w:val="36"/>
          <w:rPrChange w:id="3" w:author="Людмила" w:date="2014-03-03T13:34:00Z">
            <w:rPr/>
          </w:rPrChange>
        </w:rPr>
        <w:pPrChange w:id="4" w:author="Людмила" w:date="2014-03-03T13:30:00Z">
          <w:pPr>
            <w:keepLines/>
            <w:spacing w:before="120"/>
            <w:jc w:val="both"/>
          </w:pPr>
        </w:pPrChange>
      </w:pPr>
      <w:del w:id="5" w:author="Людмила" w:date="2014-03-03T13:30:00Z">
        <w:r w:rsidRPr="006E1E83">
          <w:rPr>
            <w:b/>
            <w:smallCaps/>
            <w:kern w:val="32"/>
            <w:sz w:val="36"/>
            <w:szCs w:val="36"/>
            <w:rPrChange w:id="6" w:author="Людмила" w:date="2014-03-03T13:34:00Z">
              <w:rPr/>
            </w:rPrChange>
          </w:rPr>
          <w:delText>ЗАПИСКИ  ПРОФАНА</w:delText>
        </w:r>
      </w:del>
      <w:ins w:id="7" w:author="Людмила" w:date="2014-03-03T13:30:00Z">
        <w:r w:rsidRPr="006E1E83">
          <w:rPr>
            <w:b/>
            <w:smallCaps/>
            <w:kern w:val="32"/>
            <w:sz w:val="36"/>
            <w:szCs w:val="36"/>
            <w:rPrChange w:id="8" w:author="Людмила" w:date="2014-03-03T13:34:00Z">
              <w:rPr>
                <w:b/>
                <w:smallCaps/>
                <w:kern w:val="32"/>
                <w:sz w:val="32"/>
                <w:szCs w:val="32"/>
              </w:rPr>
            </w:rPrChange>
          </w:rPr>
          <w:t>записки профана</w:t>
        </w:r>
      </w:ins>
    </w:p>
    <w:p w:rsidR="00C3641B" w:rsidRDefault="00C3641B" w:rsidP="00CA6B70">
      <w:pPr>
        <w:keepLines/>
        <w:spacing w:before="120"/>
        <w:jc w:val="both"/>
      </w:pPr>
      <w:r>
        <w:t xml:space="preserve">     Я </w:t>
      </w:r>
      <w:r w:rsidR="00A37AF6">
        <w:t>весьма мало и поверхностно обуче</w:t>
      </w:r>
      <w:r>
        <w:t>н чему бы то ни было. Следствие ли это исключительно х</w:t>
      </w:r>
      <w:r w:rsidR="0034249F">
        <w:t xml:space="preserve">арактера, невезение или наоборот — </w:t>
      </w:r>
      <w:del w:id="9" w:author="Людмила" w:date="2014-03-03T12:43:00Z">
        <w:r w:rsidDel="00CD70AC">
          <w:rPr>
            <w:shd w:val="clear" w:color="auto" w:fill="FFFF00"/>
          </w:rPr>
          <w:delText xml:space="preserve"> -</w:delText>
        </w:r>
      </w:del>
      <w:del w:id="10" w:author="Людмила" w:date="2014-03-03T12:44:00Z">
        <w:r w:rsidDel="00CD70AC">
          <w:rPr>
            <w:shd w:val="clear" w:color="auto" w:fill="FFFF00"/>
          </w:rPr>
          <w:delText xml:space="preserve"> </w:delText>
        </w:r>
      </w:del>
      <w:r>
        <w:t xml:space="preserve">везение. </w:t>
      </w:r>
    </w:p>
    <w:p w:rsidR="00C3641B" w:rsidRDefault="00C3641B" w:rsidP="00CA6B70">
      <w:pPr>
        <w:keepLines/>
        <w:spacing w:before="120"/>
        <w:jc w:val="both"/>
      </w:pPr>
      <w:r>
        <w:t xml:space="preserve">     Поэтому всё здесь описанное осталось для меня «котом в мешке».</w:t>
      </w:r>
    </w:p>
    <w:p w:rsidR="00C3641B" w:rsidRDefault="00C3641B" w:rsidP="00CA6B70">
      <w:pPr>
        <w:keepLines/>
        <w:spacing w:before="120"/>
        <w:jc w:val="both"/>
      </w:pPr>
      <w:r>
        <w:t xml:space="preserve">     Утопить его или развязать?   </w:t>
      </w:r>
    </w:p>
    <w:p w:rsidR="00C3641B" w:rsidRDefault="00C3641B">
      <w:pPr>
        <w:keepLines/>
        <w:spacing w:before="120"/>
        <w:jc w:val="both"/>
      </w:pPr>
    </w:p>
    <w:p w:rsidR="00C3641B" w:rsidRDefault="00C3641B">
      <w:pPr>
        <w:keepLines/>
        <w:spacing w:before="120"/>
        <w:jc w:val="both"/>
      </w:pPr>
    </w:p>
    <w:p w:rsidR="00C3641B" w:rsidRDefault="00C3641B">
      <w:pPr>
        <w:keepLines/>
        <w:spacing w:before="120"/>
        <w:jc w:val="both"/>
      </w:pPr>
    </w:p>
    <w:p w:rsidR="00C3641B" w:rsidRDefault="00C3641B">
      <w:pPr>
        <w:keepLines/>
        <w:spacing w:before="120"/>
        <w:jc w:val="both"/>
      </w:pPr>
    </w:p>
    <w:p w:rsidR="00C3641B" w:rsidRDefault="00C3641B">
      <w:pPr>
        <w:keepLines/>
        <w:spacing w:before="120"/>
        <w:jc w:val="both"/>
      </w:pPr>
      <w:r>
        <w:t xml:space="preserve">                                        </w:t>
      </w:r>
      <w:moveToRangeStart w:id="11" w:author="Людмила" w:date="2014-03-03T13:33:00Z" w:name="move381616929"/>
      <w:moveTo w:id="12" w:author="Людмила" w:date="2014-03-03T13:33:00Z">
        <w:r w:rsidR="007E5EC3">
          <w:rPr>
            <w:noProof/>
          </w:rPr>
          <w:drawing>
            <wp:inline distT="0" distB="0" distL="0" distR="0">
              <wp:extent cx="3133725" cy="3209925"/>
              <wp:effectExtent l="19050" t="0" r="9525" b="0"/>
              <wp:docPr id="32" name="Рисунок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33725" cy="32099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To>
      <w:moveToRangeEnd w:id="11"/>
      <w:r>
        <w:t xml:space="preserve">     </w:t>
      </w:r>
      <w:moveFromRangeStart w:id="13" w:author="Людмила" w:date="2014-03-03T13:33:00Z" w:name="move381616929"/>
      <w:moveFrom w:id="14" w:author="Людмила" w:date="2014-03-03T13:33:00Z">
        <w:r w:rsidR="007E5EC3">
          <w:rPr>
            <w:noProof/>
          </w:rPr>
          <w:drawing>
            <wp:inline distT="0" distB="0" distL="0" distR="0">
              <wp:extent cx="3133725" cy="3209925"/>
              <wp:effectExtent l="19050" t="0" r="9525" b="0"/>
              <wp:docPr id="1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6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33725" cy="32099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From>
      <w:moveFromRangeEnd w:id="13"/>
      <w:r>
        <w:t xml:space="preserve">    </w:t>
      </w:r>
    </w:p>
    <w:p w:rsidR="00C3641B" w:rsidRDefault="00C3641B">
      <w:pPr>
        <w:keepLines/>
        <w:spacing w:before="120"/>
        <w:jc w:val="both"/>
      </w:pPr>
    </w:p>
    <w:p w:rsidR="00C3641B" w:rsidRDefault="00C3641B">
      <w:pPr>
        <w:keepLines/>
        <w:spacing w:before="120"/>
        <w:jc w:val="both"/>
      </w:pPr>
    </w:p>
    <w:p w:rsidR="00C3641B" w:rsidRDefault="00C3641B">
      <w:pPr>
        <w:keepLines/>
        <w:spacing w:before="120"/>
        <w:jc w:val="both"/>
      </w:pPr>
    </w:p>
    <w:p w:rsidR="00C3641B" w:rsidRDefault="00C3641B">
      <w:pPr>
        <w:keepLines/>
        <w:spacing w:before="120"/>
        <w:jc w:val="both"/>
      </w:pPr>
    </w:p>
    <w:p w:rsidR="00C3641B" w:rsidRDefault="00C3641B">
      <w:pPr>
        <w:keepLines/>
        <w:spacing w:before="120"/>
        <w:jc w:val="both"/>
      </w:pPr>
    </w:p>
    <w:p w:rsidR="00C3641B" w:rsidRDefault="00C3641B">
      <w:pPr>
        <w:keepLines/>
        <w:spacing w:before="120"/>
        <w:jc w:val="both"/>
      </w:pPr>
    </w:p>
    <w:p w:rsidR="00C3641B" w:rsidRDefault="00C3641B">
      <w:pPr>
        <w:keepLines/>
        <w:spacing w:before="120"/>
        <w:jc w:val="both"/>
      </w:pPr>
    </w:p>
    <w:p w:rsidR="00C3641B" w:rsidDel="00C53AF7" w:rsidRDefault="00C3641B">
      <w:pPr>
        <w:keepLines/>
        <w:spacing w:before="120"/>
        <w:jc w:val="both"/>
        <w:rPr>
          <w:del w:id="15" w:author="Людмила" w:date="2014-03-03T13:33:00Z"/>
        </w:rPr>
      </w:pPr>
    </w:p>
    <w:p w:rsidR="00C3641B" w:rsidRDefault="00C3641B">
      <w:pPr>
        <w:sectPr w:rsidR="00C3641B">
          <w:pgSz w:w="11906" w:h="16838"/>
          <w:pgMar w:top="1134" w:right="850" w:bottom="708" w:left="1701" w:header="720" w:footer="720" w:gutter="0"/>
          <w:cols w:space="720"/>
          <w:docGrid w:linePitch="360"/>
        </w:sectPr>
      </w:pPr>
    </w:p>
    <w:p w:rsidR="00C3641B" w:rsidRDefault="00C3641B">
      <w:pPr>
        <w:pageBreakBefore/>
        <w:spacing w:before="120" w:after="120"/>
        <w:jc w:val="center"/>
      </w:pPr>
      <w:r>
        <w:rPr>
          <w:b/>
          <w:sz w:val="28"/>
          <w:szCs w:val="28"/>
          <w:lang w:val="en-US"/>
        </w:rPr>
        <w:lastRenderedPageBreak/>
        <w:t>I</w:t>
      </w:r>
      <w:r>
        <w:rPr>
          <w:b/>
          <w:sz w:val="28"/>
          <w:szCs w:val="28"/>
        </w:rPr>
        <w:t>. Начало</w:t>
      </w:r>
    </w:p>
    <w:p w:rsidR="00C3641B" w:rsidDel="00C111D8" w:rsidRDefault="00C3641B">
      <w:pPr>
        <w:spacing w:before="120"/>
        <w:ind w:firstLine="284"/>
        <w:jc w:val="both"/>
        <w:rPr>
          <w:del w:id="16" w:author="Людмила" w:date="2014-03-03T13:07:00Z"/>
        </w:rPr>
      </w:pPr>
      <w:r>
        <w:t>Началось с занятий в художественном училище. Не знаю, как сейчас, но в семидесятых годах теперь уже прошлого века смесь обломков разных представлений служила в таких заведениях единственной цели – достижению сходства с утверждённым образцом.</w:t>
      </w:r>
    </w:p>
    <w:p w:rsidR="00C3641B" w:rsidRDefault="00C3641B" w:rsidP="0034249F">
      <w:pPr>
        <w:spacing w:before="120"/>
        <w:ind w:firstLine="284"/>
        <w:jc w:val="both"/>
      </w:pPr>
      <w:r>
        <w:t xml:space="preserve"> </w:t>
      </w:r>
    </w:p>
    <w:p w:rsidR="00C3641B" w:rsidRDefault="00C3641B">
      <w:pPr>
        <w:spacing w:before="120"/>
        <w:ind w:firstLine="284"/>
        <w:jc w:val="both"/>
      </w:pPr>
      <w:r>
        <w:t>Тогда мне и пришло в голову расставить основные цвета от тёмного к светлому, то есть от чёрного к белому</w:t>
      </w:r>
      <w:r w:rsidR="00816158">
        <w:t>,</w:t>
      </w:r>
      <w:r>
        <w:t xml:space="preserve"> — нельзя же всё время слышать о тоне, не понимая, чего от тебя хотят. Вышло так: чёрный, синий, красный, жёлтый, белый. Ну и что? Но известный спектральный круг мне не нравился – какой от него прок? Странно, однако, что э</w:t>
      </w:r>
      <w:r w:rsidR="00A37AF6">
        <w:t xml:space="preserve">то рефлекторное побуждение </w:t>
      </w:r>
      <w:r>
        <w:t xml:space="preserve">определило всё последовавшее. </w:t>
      </w:r>
    </w:p>
    <w:p w:rsidR="00C3641B" w:rsidRDefault="00C3641B">
      <w:pPr>
        <w:spacing w:before="120"/>
        <w:ind w:firstLine="284"/>
        <w:jc w:val="both"/>
        <w:rPr>
          <w:ins w:id="17" w:author="Людмила" w:date="2014-03-03T13:07:00Z"/>
        </w:rPr>
      </w:pPr>
      <w:r>
        <w:t>Дальше просто: на место между синим и жёлтым претендует зелёный, а чёрный и белый связаны серым. Нельзя ли так?</w:t>
      </w:r>
    </w:p>
    <w:p w:rsidR="00C111D8" w:rsidRDefault="00C111D8">
      <w:pPr>
        <w:spacing w:before="120"/>
        <w:ind w:firstLine="284"/>
        <w:jc w:val="both"/>
      </w:pPr>
    </w:p>
    <w:p w:rsidR="00C3641B" w:rsidRDefault="00C111D8">
      <w:pPr>
        <w:spacing w:before="120"/>
      </w:pPr>
      <w:ins w:id="18" w:author="Людмила" w:date="2014-03-03T13:07:00Z">
        <w:r>
          <w:t xml:space="preserve">                         </w:t>
        </w:r>
      </w:ins>
      <w:ins w:id="19" w:author="Людмила" w:date="2014-03-03T13:08:00Z">
        <w:r>
          <w:t xml:space="preserve">    </w:t>
        </w:r>
      </w:ins>
      <w:ins w:id="20" w:author="Людмила" w:date="2014-03-03T13:07:00Z">
        <w:r>
          <w:t xml:space="preserve">                </w:t>
        </w:r>
      </w:ins>
      <w:r w:rsidR="00C3641B">
        <w:object w:dxaOrig="2835" w:dyaOrig="28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6.25pt;height:159.75pt" o:ole="" filled="t">
            <v:fill color2="black"/>
            <v:imagedata r:id="rId7" o:title=""/>
          </v:shape>
          <o:OLEObject Type="Embed" ProgID="Word.Picture.8" ShapeID="_x0000_i1025" DrawAspect="Content" ObjectID="_1459762094" r:id="rId8"/>
        </w:object>
      </w:r>
      <w:r w:rsidR="00C3641B">
        <w:t xml:space="preserve">                                      </w:t>
      </w:r>
    </w:p>
    <w:p w:rsidR="00C3641B" w:rsidRDefault="003A43CA">
      <w:pPr>
        <w:spacing w:before="120"/>
      </w:pPr>
      <w:r>
        <w:pict>
          <v:group id="_x0000_s1026" style="position:absolute;margin-left:9pt;margin-top:10.9pt;width:459pt;height:279pt;z-index:251657216;mso-wrap-distance-left:0;mso-wrap-distance-right:0" coordorigin="180,218" coordsize="9180,5580">
            <o:lock v:ext="edit" text="t"/>
            <v:shape id="_x0000_s1027" type="#_x0000_t75" style="position:absolute;left:180;top:218;width:9179;height:5579;mso-wrap-style:none;v-text-anchor:middle" strokecolor="#3465af">
              <v:stroke color2="#cb9a50" joinstyle="round"/>
            </v:shape>
          </v:group>
        </w:pict>
      </w:r>
    </w:p>
    <w:p w:rsidR="00C3641B" w:rsidDel="00C111D8" w:rsidRDefault="00C3641B">
      <w:pPr>
        <w:spacing w:before="120"/>
        <w:rPr>
          <w:del w:id="21" w:author="Людмила" w:date="2014-03-03T13:07:00Z"/>
        </w:rPr>
      </w:pPr>
    </w:p>
    <w:p w:rsidR="00C3641B" w:rsidDel="00C111D8" w:rsidRDefault="00C3641B">
      <w:pPr>
        <w:spacing w:before="120"/>
        <w:rPr>
          <w:del w:id="22" w:author="Людмила" w:date="2014-03-03T13:07:00Z"/>
        </w:rPr>
      </w:pPr>
    </w:p>
    <w:p w:rsidR="00C3641B" w:rsidDel="00C111D8" w:rsidRDefault="00C3641B">
      <w:pPr>
        <w:spacing w:before="120"/>
        <w:rPr>
          <w:del w:id="23" w:author="Людмила" w:date="2014-03-03T13:07:00Z"/>
        </w:rPr>
      </w:pPr>
    </w:p>
    <w:p w:rsidR="00C3641B" w:rsidDel="00C111D8" w:rsidRDefault="00C3641B">
      <w:pPr>
        <w:spacing w:before="120"/>
        <w:rPr>
          <w:del w:id="24" w:author="Людмила" w:date="2014-03-03T13:07:00Z"/>
        </w:rPr>
      </w:pPr>
    </w:p>
    <w:p w:rsidR="00C3641B" w:rsidDel="00C111D8" w:rsidRDefault="00C3641B">
      <w:pPr>
        <w:spacing w:before="120"/>
        <w:rPr>
          <w:del w:id="25" w:author="Людмила" w:date="2014-03-03T13:07:00Z"/>
        </w:rPr>
      </w:pPr>
    </w:p>
    <w:p w:rsidR="00C3641B" w:rsidDel="00C111D8" w:rsidRDefault="00C3641B">
      <w:pPr>
        <w:spacing w:before="120"/>
        <w:rPr>
          <w:del w:id="26" w:author="Людмила" w:date="2014-03-03T13:07:00Z"/>
        </w:rPr>
      </w:pPr>
    </w:p>
    <w:p w:rsidR="00C3641B" w:rsidRDefault="00C3641B">
      <w:pPr>
        <w:spacing w:before="120"/>
        <w:ind w:firstLine="284"/>
        <w:jc w:val="both"/>
      </w:pPr>
      <w:del w:id="27" w:author="Людмила" w:date="2014-03-03T13:07:00Z">
        <w:r w:rsidDel="00C111D8">
          <w:delText xml:space="preserve"> </w:delText>
        </w:r>
      </w:del>
      <w:r>
        <w:t>Меня не беспокоило, что какой-нибудь фиолетовый может оказаться темнее синего. Ведь ни синий, ни красный, ни жёлтый не получить с участием постороннего пигмента — они и называются основными. А результат смешения тёмного со светлым должен находиться между последними. Значит, речь не о красителях, а о принципе — можно сказать, об абстракциях.</w:t>
      </w:r>
    </w:p>
    <w:p w:rsidR="00C3641B" w:rsidRDefault="00C3641B">
      <w:pPr>
        <w:spacing w:before="120"/>
        <w:ind w:firstLine="284"/>
        <w:jc w:val="both"/>
      </w:pPr>
      <w:r>
        <w:t>Серый, зелёный, коричневый, красный — тоже интересно. Кажется, в этом направлении активность цвета возрастает. И.В. Гёте назвал синий и жёлтый «первыми и простейшими цветами»</w:t>
      </w:r>
      <w:r w:rsidRPr="0034249F">
        <w:rPr>
          <w:rStyle w:val="a8"/>
          <w:sz w:val="20"/>
          <w:szCs w:val="20"/>
        </w:rPr>
        <w:footnoteReference w:id="1"/>
      </w:r>
      <w:r>
        <w:t xml:space="preserve">. </w:t>
      </w:r>
      <w:r w:rsidR="00955849">
        <w:t>Следующая цитата идеально объясняет смысл такой конструкции: «…мы лишь скажем, что для возникновения цвета необходимы свет и мрак, светлое и тёмное, или, пользуясь более общей формулой, свет и несвет. Непосредственно близ света возникает цвет, который мы называем жёлтым, бл</w:t>
      </w:r>
      <w:r w:rsidR="00A85328">
        <w:t>и</w:t>
      </w:r>
      <w:r w:rsidR="00955849">
        <w:t>жайший к темноте</w:t>
      </w:r>
      <w:r w:rsidR="00A85328">
        <w:t xml:space="preserve"> – другой, который мы обозначаем синим. Эти два цвета, если их взять в самом чистом виде и смешать между собою так, чтобы они оказались в полном равновесии, образуют третий цвет, который мы называем зелёным. Но и каждый из первых двух цветов в отдельности может вызвать новое </w:t>
      </w:r>
      <w:r w:rsidR="00A85328">
        <w:lastRenderedPageBreak/>
        <w:t xml:space="preserve">явление тем, что он сгущается или затемняется. </w:t>
      </w:r>
      <w:r w:rsidR="00955849">
        <w:t xml:space="preserve"> </w:t>
      </w:r>
      <w:r w:rsidR="00A85328">
        <w:t xml:space="preserve">Он приобретает тогда красноватый оттенок, который может достичь такой высокой степени, </w:t>
      </w:r>
      <w:r w:rsidR="0054158A">
        <w:t xml:space="preserve">что в нём едва уже можно признать первоначально синий или жёлтый цвет. Однако самый яркий и чистый красный цвет можно получить преимущественно в группе физических цветов тем, что оба конца жёлто-красного и сине-красного соединяются. Вот  это – живое воззрение на явление и возникновение цветов. Но можно также наравне со </w:t>
      </w:r>
      <w:r w:rsidR="006E6982">
        <w:t>специфическим</w:t>
      </w:r>
      <w:r w:rsidR="0054158A">
        <w:t xml:space="preserve"> готовым синим и жёлтым цветом принять готовый красный и получить регрессивно путём смешения то, чего мы достигли прогрессивно посредством </w:t>
      </w:r>
      <w:r w:rsidR="00F2080B">
        <w:t>интенсификации.</w:t>
      </w:r>
      <w:r w:rsidR="006E6982">
        <w:t xml:space="preserve"> </w:t>
      </w:r>
      <w:r w:rsidR="00F2080B">
        <w:t xml:space="preserve">(…) Можно высказать ещё одно общее свойство: все цвета надо непременно рассматривать как полусвет, полутень, и поэтому они, смешавшись, взаимно погашают свои </w:t>
      </w:r>
      <w:r w:rsidR="006E6982">
        <w:t>специфические</w:t>
      </w:r>
      <w:r w:rsidR="00F2080B">
        <w:t xml:space="preserve"> особенности и получается что-то теневое, серое».</w:t>
      </w:r>
      <w:r w:rsidR="0054158A">
        <w:t xml:space="preserve"> </w:t>
      </w:r>
      <w:r>
        <w:t>Впрочем, иногда попадая след в след, о его чудесной «Хроматике» я в то время не слышал.</w:t>
      </w:r>
    </w:p>
    <w:p w:rsidR="00C3641B" w:rsidRDefault="007E5EC3">
      <w:pPr>
        <w:spacing w:before="120"/>
        <w:ind w:firstLine="284"/>
        <w:jc w:val="both"/>
      </w:pPr>
      <w:r>
        <w:t>Таким образом к</w:t>
      </w:r>
      <w:r w:rsidR="00C3641B">
        <w:t xml:space="preserve">оричневый оплёл паутиной площадь треугольника, сочетаясь с цветами спектра и обессиливая их по мере удаления от периметра. </w:t>
      </w:r>
    </w:p>
    <w:p w:rsidR="00C3641B" w:rsidRPr="00BE02A9" w:rsidRDefault="00C3641B">
      <w:pPr>
        <w:spacing w:before="120"/>
        <w:ind w:firstLine="284"/>
        <w:jc w:val="both"/>
        <w:rPr>
          <w:b/>
          <w:sz w:val="28"/>
          <w:szCs w:val="28"/>
        </w:rPr>
      </w:pPr>
      <w:r>
        <w:t xml:space="preserve">Так виделось. И, хоть теперь мне эта схема представляется чем-то вроде тени, нужно придерживаться последовательности. </w:t>
      </w:r>
    </w:p>
    <w:p w:rsidR="00C3641B" w:rsidRDefault="00C3641B">
      <w:pPr>
        <w:spacing w:before="240" w:after="240"/>
        <w:jc w:val="center"/>
      </w:pPr>
      <w:r>
        <w:rPr>
          <w:b/>
          <w:sz w:val="28"/>
          <w:szCs w:val="28"/>
          <w:lang w:val="en-US"/>
        </w:rPr>
        <w:t>II</w:t>
      </w:r>
      <w:r>
        <w:rPr>
          <w:b/>
          <w:sz w:val="28"/>
          <w:szCs w:val="28"/>
        </w:rPr>
        <w:t>. Продолжение</w:t>
      </w:r>
    </w:p>
    <w:p w:rsidR="00C3641B" w:rsidRDefault="00C3641B">
      <w:pPr>
        <w:spacing w:before="120"/>
        <w:ind w:firstLine="284"/>
        <w:jc w:val="both"/>
      </w:pPr>
      <w:r>
        <w:t>Если предыдущее не выглядит слишком экстравагантным, то вскоре каверзная догадка отправила меня далеко от того, на что я рассчитывал.</w:t>
      </w:r>
    </w:p>
    <w:p w:rsidR="00C3641B" w:rsidRDefault="00C3641B">
      <w:pPr>
        <w:spacing w:before="120"/>
        <w:ind w:firstLine="284"/>
        <w:jc w:val="both"/>
      </w:pPr>
      <w:r>
        <w:t>Не знаю, задавался кто-нибудь вопросом: какова роль рисунка в изобразительном искусстве? Считать его равным живописи и скульптуре или вспомогательным средством — не глупо ли?</w:t>
      </w:r>
    </w:p>
    <w:p w:rsidR="00C3641B" w:rsidRDefault="00C3641B">
      <w:pPr>
        <w:spacing w:before="120"/>
        <w:ind w:firstLine="284"/>
        <w:jc w:val="both"/>
      </w:pPr>
      <w:r>
        <w:t>Меня ослепило наивное предположение: может быть, всё устроено проще и одновременно строже, чем кажется? Может быть, в нагромождении слов и понятий, в котором мы барахтаемся, есть система? Не являются ли живопись, рисунок и скульптура тем же, чем синий, красный и жёлтый в предыдущем случае? Тогда рисунок не болтается между живописью и скульптурой, а восприятие искусства отходит от малопродуктивной линейности.</w:t>
      </w:r>
    </w:p>
    <w:p w:rsidR="00C3641B" w:rsidDel="00332E8F" w:rsidRDefault="00C3641B">
      <w:pPr>
        <w:spacing w:before="120"/>
        <w:ind w:firstLine="284"/>
        <w:jc w:val="both"/>
        <w:rPr>
          <w:del w:id="37" w:author="Людмила" w:date="2014-03-03T13:45:00Z"/>
        </w:rPr>
      </w:pPr>
      <w:del w:id="38" w:author="Людмила" w:date="2014-03-03T13:45:00Z">
        <w:r w:rsidDel="00332E8F">
          <w:delText>(перенести рисунок)</w:delText>
        </w:r>
      </w:del>
    </w:p>
    <w:p w:rsidR="00C3641B" w:rsidRDefault="00C3641B">
      <w:pPr>
        <w:spacing w:before="120"/>
        <w:ind w:firstLine="284"/>
        <w:jc w:val="both"/>
        <w:rPr>
          <w:ins w:id="39" w:author="Людмила" w:date="2014-03-03T13:06:00Z"/>
        </w:rPr>
      </w:pPr>
      <w:r>
        <w:t>Я, впрочем, «забыл» о серых — трудно подобрать аналог. Зато в центре треугольника — объединяющем и всепоглощающем — изображение — этот паук изобразительного искусства.</w:t>
      </w:r>
    </w:p>
    <w:p w:rsidR="00C111D8" w:rsidRDefault="00C111D8">
      <w:pPr>
        <w:spacing w:before="120"/>
        <w:ind w:firstLine="284"/>
        <w:jc w:val="both"/>
      </w:pPr>
    </w:p>
    <w:p w:rsidR="00C3641B" w:rsidRDefault="00F97135">
      <w:pPr>
        <w:spacing w:before="120"/>
        <w:ind w:firstLine="284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1714500</wp:posOffset>
            </wp:positionH>
            <wp:positionV relativeFrom="paragraph">
              <wp:posOffset>68580</wp:posOffset>
            </wp:positionV>
            <wp:extent cx="2096770" cy="1214120"/>
            <wp:effectExtent l="19050" t="0" r="0" b="0"/>
            <wp:wrapTight wrapText="bothSides">
              <wp:wrapPolygon edited="0">
                <wp:start x="-196" y="0"/>
                <wp:lineTo x="-196" y="21351"/>
                <wp:lineTo x="21587" y="21351"/>
                <wp:lineTo x="21587" y="0"/>
                <wp:lineTo x="-196" y="0"/>
              </wp:wrapPolygon>
            </wp:wrapTight>
            <wp:docPr id="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770" cy="12141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641B" w:rsidRDefault="00C3641B">
      <w:pPr>
        <w:spacing w:before="120"/>
        <w:ind w:firstLine="284"/>
      </w:pPr>
    </w:p>
    <w:p w:rsidR="00C3641B" w:rsidRDefault="00C3641B">
      <w:pPr>
        <w:spacing w:before="120"/>
        <w:ind w:firstLine="284"/>
      </w:pPr>
    </w:p>
    <w:p w:rsidR="00C3641B" w:rsidRDefault="00C3641B">
      <w:pPr>
        <w:spacing w:before="120"/>
        <w:ind w:firstLine="284"/>
      </w:pPr>
    </w:p>
    <w:p w:rsidR="00C3641B" w:rsidRDefault="00C3641B">
      <w:pPr>
        <w:spacing w:before="120"/>
        <w:ind w:firstLine="284"/>
      </w:pPr>
    </w:p>
    <w:p w:rsidR="00C111D8" w:rsidRDefault="00C111D8">
      <w:pPr>
        <w:spacing w:before="120"/>
        <w:jc w:val="both"/>
        <w:rPr>
          <w:ins w:id="40" w:author="Людмила" w:date="2014-03-03T13:06:00Z"/>
        </w:rPr>
      </w:pPr>
    </w:p>
    <w:p w:rsidR="00C3641B" w:rsidRDefault="00C3641B" w:rsidP="00CA6B70">
      <w:pPr>
        <w:spacing w:before="120"/>
        <w:jc w:val="both"/>
        <w:rPr>
          <w:ins w:id="41" w:author="Людмила" w:date="2014-03-03T13:08:00Z"/>
        </w:rPr>
      </w:pPr>
      <w:r>
        <w:lastRenderedPageBreak/>
        <w:t>Искусство потянуло за собой музыку и литературу, замкнув в периметре исполнение — близнеца-антагониста творчества.</w:t>
      </w:r>
    </w:p>
    <w:p w:rsidR="00C111D8" w:rsidRDefault="00C111D8">
      <w:pPr>
        <w:spacing w:before="120"/>
        <w:jc w:val="both"/>
      </w:pPr>
    </w:p>
    <w:p w:rsidR="00C3641B" w:rsidRDefault="00C3641B">
      <w:pPr>
        <w:spacing w:before="120"/>
        <w:ind w:firstLine="284"/>
      </w:pPr>
      <w:r>
        <w:t xml:space="preserve">                                 </w:t>
      </w:r>
      <w:r w:rsidR="00F97135">
        <w:rPr>
          <w:noProof/>
        </w:rPr>
        <w:drawing>
          <wp:inline distT="0" distB="0" distL="0" distR="0">
            <wp:extent cx="2914650" cy="157162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5716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02A9">
        <w:t xml:space="preserve">  </w:t>
      </w:r>
    </w:p>
    <w:p w:rsidR="00C111D8" w:rsidRDefault="00C111D8">
      <w:pPr>
        <w:spacing w:before="120"/>
        <w:ind w:firstLine="284"/>
        <w:rPr>
          <w:ins w:id="42" w:author="Людмила" w:date="2014-03-03T13:06:00Z"/>
        </w:rPr>
      </w:pPr>
    </w:p>
    <w:p w:rsidR="00C3641B" w:rsidRDefault="00A37AF6" w:rsidP="00CA6B70">
      <w:pPr>
        <w:spacing w:before="120"/>
        <w:ind w:firstLine="284"/>
        <w:jc w:val="both"/>
      </w:pPr>
      <w:r>
        <w:t>Наконец</w:t>
      </w:r>
      <w:r w:rsidR="00C3641B">
        <w:t xml:space="preserve"> труд, творчество и наука. Дальше бежать некуда — это последние слагаемые деятельности. В центре — игра.</w:t>
      </w:r>
    </w:p>
    <w:p w:rsidR="00C3641B" w:rsidRDefault="00C3641B">
      <w:pPr>
        <w:spacing w:before="120"/>
        <w:ind w:firstLine="284"/>
      </w:pPr>
    </w:p>
    <w:p w:rsidR="00C3641B" w:rsidRDefault="00C3641B">
      <w:pPr>
        <w:spacing w:before="120"/>
        <w:ind w:firstLine="284"/>
      </w:pPr>
      <w:r>
        <w:rPr>
          <w:lang w:val="en-US"/>
        </w:rPr>
        <w:t xml:space="preserve">                                 </w:t>
      </w:r>
      <w:r w:rsidR="00F97135">
        <w:rPr>
          <w:noProof/>
        </w:rPr>
        <w:drawing>
          <wp:inline distT="0" distB="0" distL="0" distR="0">
            <wp:extent cx="2628900" cy="154305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543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1D8" w:rsidRDefault="00C111D8">
      <w:pPr>
        <w:spacing w:before="120"/>
        <w:ind w:firstLine="284"/>
        <w:rPr>
          <w:ins w:id="43" w:author="Людмила" w:date="2014-03-03T13:06:00Z"/>
        </w:rPr>
      </w:pPr>
    </w:p>
    <w:p w:rsidR="00C3641B" w:rsidRDefault="00C3641B" w:rsidP="00CA6B70">
      <w:pPr>
        <w:spacing w:before="120"/>
        <w:ind w:firstLine="284"/>
        <w:jc w:val="both"/>
      </w:pPr>
      <w:r>
        <w:t>Но сегодня я услышал о дефинициях. Никогда не обращал внимания на это красивое слово. Казалось, достаточно заглянуть в словарь, чтобы рассеять недоразумения. Ведь я не придумывал слова, а искал места существующим. Каждая схема здесь и есть дефиниция, но...</w:t>
      </w:r>
    </w:p>
    <w:p w:rsidR="00C3641B" w:rsidRDefault="00C3641B" w:rsidP="00CA6B70">
      <w:pPr>
        <w:spacing w:before="120"/>
        <w:ind w:firstLine="284"/>
        <w:jc w:val="both"/>
      </w:pPr>
      <w:r>
        <w:t>Допустим, скульптура и живопись не вызовут возражений, но почему слово рисунок я предпочел слову графика?</w:t>
      </w:r>
    </w:p>
    <w:p w:rsidR="00C3641B" w:rsidRDefault="00C3641B" w:rsidP="00CA6B70">
      <w:pPr>
        <w:spacing w:before="120"/>
        <w:ind w:firstLine="284"/>
        <w:jc w:val="both"/>
      </w:pPr>
      <w:r>
        <w:t>Нарисовать и разграфить — не одно и то же. Более того, это различие подчёркивает разницу отношений к упомянутому предмету.</w:t>
      </w:r>
    </w:p>
    <w:p w:rsidR="00C3641B" w:rsidRDefault="004857F9" w:rsidP="00CA6B70">
      <w:pPr>
        <w:spacing w:before="120"/>
        <w:ind w:firstLine="284"/>
        <w:jc w:val="both"/>
      </w:pPr>
      <w:r>
        <w:t>Затем л</w:t>
      </w:r>
      <w:r w:rsidR="00C3641B">
        <w:t xml:space="preserve">итература, изобразительное искусство и музыка. Иногда всё это называют искусством. Но не вернее </w:t>
      </w:r>
      <w:r w:rsidR="0034249F">
        <w:t xml:space="preserve">ли назвать </w:t>
      </w:r>
      <w:r w:rsidR="00C3641B">
        <w:t>творчеством? Язык кажется более чутким, чем традиция: искус в том, что продукт изобразительного искусства нередко можно спутать с природой, чего нельзя сказать о произведениях литературы и музыки — достаточно им собственных имён. Поэтому, упоминая об искусстве, я счёл себя вправе впредь не обременять его непременно прилагательным. Словарь со мной не согласен?</w:t>
      </w:r>
      <w:r w:rsidR="00816158">
        <w:t> —</w:t>
      </w:r>
      <w:r w:rsidR="00C3641B">
        <w:t xml:space="preserve"> он всего лишь словарь.</w:t>
      </w:r>
    </w:p>
    <w:p w:rsidR="00C3641B" w:rsidRDefault="00C3641B" w:rsidP="00CA6B70">
      <w:pPr>
        <w:spacing w:before="120"/>
        <w:ind w:firstLine="284"/>
        <w:jc w:val="both"/>
      </w:pPr>
      <w:r>
        <w:lastRenderedPageBreak/>
        <w:t>Наука, творчество, труд — здесь меня чуть не побили. Мы привыкли использовать эти слова как попало (ничто не мешает поступать так и дальше), и не мудрено — это наиболее общие понятия в отличии от таких</w:t>
      </w:r>
      <w:r w:rsidR="00A37AF6">
        <w:t>,</w:t>
      </w:r>
      <w:r>
        <w:t xml:space="preserve"> как, например, красный, рисунок или даже искусство. Они</w:t>
      </w:r>
      <w:r w:rsidR="00A37AF6">
        <w:t xml:space="preserve"> общие для всех предшествующих </w:t>
      </w:r>
      <w:r>
        <w:t>уровней.</w:t>
      </w:r>
    </w:p>
    <w:p w:rsidR="00C75085" w:rsidRDefault="00C75085" w:rsidP="00CA6B70">
      <w:pPr>
        <w:spacing w:before="120"/>
        <w:ind w:firstLine="284"/>
        <w:jc w:val="both"/>
      </w:pPr>
      <w:r>
        <w:t>В согласии с теми же соображениями слово деятельность, применимое к любому роду человеческих занятий.</w:t>
      </w:r>
    </w:p>
    <w:p w:rsidR="006E1E83" w:rsidRDefault="00C3641B">
      <w:pPr>
        <w:spacing w:before="120"/>
        <w:ind w:firstLine="284"/>
        <w:jc w:val="both"/>
        <w:rPr>
          <w:del w:id="44" w:author="Людмила" w:date="2014-03-03T13:24:00Z"/>
        </w:rPr>
        <w:pPrChange w:id="45" w:author="Людмила" w:date="2014-03-03T13:26:00Z">
          <w:pPr>
            <w:spacing w:before="120"/>
            <w:ind w:firstLine="284"/>
          </w:pPr>
        </w:pPrChange>
      </w:pPr>
      <w:r>
        <w:t>Н</w:t>
      </w:r>
      <w:r w:rsidR="00166612">
        <w:t>у</w:t>
      </w:r>
      <w:r>
        <w:t>жно ли говорить, что альтернатива игра-деятельность идеально венчает наметившуюся перспективу?</w:t>
      </w:r>
    </w:p>
    <w:p w:rsidR="00C53AF7" w:rsidRDefault="00C53AF7" w:rsidP="00CA6B70">
      <w:pPr>
        <w:spacing w:before="120"/>
        <w:ind w:firstLine="284"/>
        <w:jc w:val="both"/>
        <w:rPr>
          <w:ins w:id="46" w:author="Людмила" w:date="2014-03-03T13:24:00Z"/>
        </w:rPr>
      </w:pPr>
    </w:p>
    <w:p w:rsidR="00C3641B" w:rsidRDefault="00C3641B" w:rsidP="00D3163B">
      <w:pPr>
        <w:spacing w:before="120"/>
        <w:ind w:firstLine="284"/>
      </w:pPr>
    </w:p>
    <w:p w:rsidR="00C3641B" w:rsidRDefault="00F97135">
      <w:pPr>
        <w:spacing w:before="120"/>
        <w:ind w:firstLine="284"/>
        <w:jc w:val="center"/>
      </w:pPr>
      <w:r>
        <w:rPr>
          <w:noProof/>
        </w:rPr>
        <w:drawing>
          <wp:inline distT="0" distB="0" distL="0" distR="0">
            <wp:extent cx="4467225" cy="3048000"/>
            <wp:effectExtent l="1905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0480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1D8" w:rsidRDefault="00C111D8">
      <w:pPr>
        <w:spacing w:before="120"/>
        <w:ind w:firstLine="284"/>
        <w:jc w:val="both"/>
        <w:rPr>
          <w:ins w:id="47" w:author="Людмила" w:date="2014-03-03T13:09:00Z"/>
        </w:rPr>
      </w:pPr>
    </w:p>
    <w:p w:rsidR="00C3641B" w:rsidRDefault="00C3641B">
      <w:pPr>
        <w:spacing w:before="120"/>
        <w:ind w:firstLine="284"/>
        <w:jc w:val="both"/>
      </w:pPr>
      <w:r>
        <w:t>Дорога, по которой я поднимался, где каждый описанный прежде треугольник оказался основанием тетраэдра.  Если их дополнить всем, что я не обошёл, вероятно</w:t>
      </w:r>
      <w:r w:rsidR="00166612">
        <w:t>,</w:t>
      </w:r>
      <w:r>
        <w:t xml:space="preserve"> должен получиться большой четырехъярусный тетраэдр</w:t>
      </w:r>
      <w:r w:rsidR="006E1E83" w:rsidRPr="006E1E83">
        <w:rPr>
          <w:rStyle w:val="a8"/>
          <w:sz w:val="20"/>
          <w:szCs w:val="20"/>
          <w:rPrChange w:id="48" w:author="Людмила" w:date="2014-03-03T12:48:00Z">
            <w:rPr>
              <w:rStyle w:val="a8"/>
            </w:rPr>
          </w:rPrChange>
        </w:rPr>
        <w:footnoteReference w:id="2"/>
      </w:r>
      <w:r w:rsidR="00166612">
        <w:t xml:space="preserve">; </w:t>
      </w:r>
      <w:r>
        <w:t>и везде, где соединяются ребра, зацепится какое-нибудь слово.</w:t>
      </w:r>
    </w:p>
    <w:p w:rsidR="00C3641B" w:rsidRDefault="00C3641B">
      <w:pPr>
        <w:spacing w:before="120"/>
        <w:ind w:firstLine="284"/>
        <w:jc w:val="both"/>
        <w:rPr>
          <w:b/>
          <w:sz w:val="28"/>
          <w:szCs w:val="28"/>
        </w:rPr>
      </w:pPr>
      <w:r>
        <w:t>На каком языке? Всё равно. Будь это язык из трёх слов, пришлось бы вводить иностранные.</w:t>
      </w:r>
    </w:p>
    <w:p w:rsidR="00C3641B" w:rsidRDefault="00C3641B">
      <w:pPr>
        <w:spacing w:before="240" w:after="240"/>
        <w:jc w:val="center"/>
      </w:pPr>
      <w:r>
        <w:rPr>
          <w:b/>
          <w:sz w:val="28"/>
          <w:szCs w:val="28"/>
        </w:rPr>
        <w:t>III. Звуки речи и знаки письма (фоносемантика)</w:t>
      </w:r>
    </w:p>
    <w:p w:rsidR="00C3641B" w:rsidRDefault="00C3641B">
      <w:pPr>
        <w:spacing w:before="120"/>
        <w:ind w:firstLine="284"/>
        <w:jc w:val="both"/>
      </w:pPr>
      <w:r>
        <w:t xml:space="preserve">Видимо, здесь можно рассказать ещё об одном треугольнике, возникшем среди белых пятен. Иногда друзья, даже если им мало дела до твоих </w:t>
      </w:r>
      <w:r w:rsidR="00A37AF6">
        <w:t>«</w:t>
      </w:r>
      <w:r>
        <w:t>заскоков</w:t>
      </w:r>
      <w:r w:rsidR="00A37AF6">
        <w:t>», приносят пользу. Так</w:t>
      </w:r>
      <w:r>
        <w:t xml:space="preserve"> ко мне попала книга А.П. Журавлева «Звуки и смысл»</w:t>
      </w:r>
      <w:r w:rsidR="006E1E83" w:rsidRPr="006E1E83">
        <w:rPr>
          <w:rStyle w:val="a8"/>
          <w:sz w:val="20"/>
          <w:szCs w:val="20"/>
          <w:rPrChange w:id="57" w:author="Людмила" w:date="2014-03-03T12:48:00Z">
            <w:rPr>
              <w:rStyle w:val="a8"/>
            </w:rPr>
          </w:rPrChange>
        </w:rPr>
        <w:footnoteReference w:id="3"/>
      </w:r>
      <w:r>
        <w:t xml:space="preserve">. Интересно. </w:t>
      </w:r>
      <w:r>
        <w:lastRenderedPageBreak/>
        <w:t>Только показалось,</w:t>
      </w:r>
      <w:r w:rsidR="0088142D">
        <w:t xml:space="preserve"> </w:t>
      </w:r>
      <w:r>
        <w:t>что</w:t>
      </w:r>
      <w:r w:rsidR="0088142D">
        <w:t xml:space="preserve"> </w:t>
      </w:r>
      <w:r>
        <w:t>во всех совершённых не в толщах солидных наук</w:t>
      </w:r>
      <w:del w:id="66" w:author="Людмила" w:date="2014-03-03T13:09:00Z">
        <w:r w:rsidDel="00C111D8">
          <w:delText>,</w:delText>
        </w:r>
      </w:del>
      <w:r>
        <w:t xml:space="preserve"> открытиях</w:t>
      </w:r>
      <w:ins w:id="67" w:author="Людмила" w:date="2014-03-03T12:47:00Z">
        <w:r w:rsidR="00CD70AC">
          <w:rPr>
            <w:shd w:val="clear" w:color="auto" w:fill="FFFF00"/>
          </w:rPr>
          <w:t xml:space="preserve"> </w:t>
        </w:r>
      </w:ins>
      <w:del w:id="68" w:author="Людмила" w:date="2014-03-03T12:47:00Z">
        <w:r w:rsidDel="00CD70AC">
          <w:rPr>
            <w:shd w:val="clear" w:color="auto" w:fill="FFFF00"/>
          </w:rPr>
          <w:delText xml:space="preserve">  </w:delText>
        </w:r>
      </w:del>
      <w:r>
        <w:t>одна беда: они будто живут по поддельному паспорту. Балансируют на грани очевидного, и непонятно, что с ними делать.</w:t>
      </w:r>
    </w:p>
    <w:p w:rsidR="00C3641B" w:rsidRDefault="00C3641B">
      <w:pPr>
        <w:spacing w:before="120"/>
        <w:ind w:firstLine="284"/>
        <w:jc w:val="both"/>
      </w:pPr>
      <w:r>
        <w:t>Там есть, среди прочего, рассказ о попытках найти соответствие звуков речи</w:t>
      </w:r>
      <w:r>
        <w:rPr>
          <w:shd w:val="clear" w:color="auto" w:fill="FFFF00"/>
        </w:rPr>
        <w:t xml:space="preserve"> </w:t>
      </w:r>
      <w:r>
        <w:t>цветам на основе публичных опросов. Способ, кажется, неудачный. «Происхождение звуков» — значит, должна быть система.</w:t>
      </w:r>
    </w:p>
    <w:p w:rsidR="00C3641B" w:rsidRDefault="00C3641B">
      <w:pPr>
        <w:spacing w:before="120"/>
        <w:ind w:firstLine="284"/>
        <w:jc w:val="both"/>
      </w:pPr>
      <w:r>
        <w:t>При вс</w:t>
      </w:r>
      <w:r w:rsidR="00D04409">
        <w:t>ём том логика А.П.Ж.</w:t>
      </w:r>
      <w:r w:rsidR="00A37AF6">
        <w:t xml:space="preserve"> доставила</w:t>
      </w:r>
      <w:r>
        <w:t xml:space="preserve"> мне наслаждение: он поделил все гласные на простые и составные — образованные </w:t>
      </w:r>
      <w:r>
        <w:rPr>
          <w:i/>
          <w:iCs/>
        </w:rPr>
        <w:t>й</w:t>
      </w:r>
      <w:r>
        <w:t xml:space="preserve"> с простой гласной (А.П.Ж. ввёл новое понятие</w:t>
      </w:r>
      <w:ins w:id="69" w:author="Людмила" w:date="2014-03-03T13:09:00Z">
        <w:r w:rsidR="00C111D8">
          <w:t xml:space="preserve"> —</w:t>
        </w:r>
      </w:ins>
      <w:del w:id="70" w:author="Людмила" w:date="2014-03-03T13:09:00Z">
        <w:r w:rsidDel="00C111D8">
          <w:delText xml:space="preserve"> -</w:delText>
        </w:r>
      </w:del>
      <w:r>
        <w:t xml:space="preserve"> звукобукву). </w:t>
      </w:r>
      <w:r>
        <w:rPr>
          <w:i/>
          <w:smallCaps/>
        </w:rPr>
        <w:t>я — йа, е — йэ, ё — йо, ю — йу</w:t>
      </w:r>
      <w:r>
        <w:t xml:space="preserve">. Остались </w:t>
      </w:r>
      <w:r>
        <w:rPr>
          <w:i/>
          <w:smallCaps/>
        </w:rPr>
        <w:t>и</w:t>
      </w:r>
      <w:r>
        <w:t xml:space="preserve"> и </w:t>
      </w:r>
      <w:r>
        <w:rPr>
          <w:i/>
          <w:smallCaps/>
        </w:rPr>
        <w:t>ы</w:t>
      </w:r>
      <w:r>
        <w:t> — очевидно, парные.</w:t>
      </w:r>
    </w:p>
    <w:p w:rsidR="00C3641B" w:rsidRDefault="00C3641B">
      <w:pPr>
        <w:spacing w:before="120"/>
        <w:ind w:firstLine="284"/>
        <w:jc w:val="both"/>
        <w:rPr>
          <w:i/>
          <w:smallCaps/>
        </w:rPr>
      </w:pPr>
      <w:r>
        <w:t xml:space="preserve">Однако налицо два ряда гласных, и это очень напоминает ситуацию в хроматике. </w:t>
      </w:r>
      <w:r>
        <w:rPr>
          <w:i/>
          <w:iCs/>
        </w:rPr>
        <w:t>И</w:t>
      </w:r>
      <w:r>
        <w:t xml:space="preserve">, смягчающая </w:t>
      </w:r>
      <w:r w:rsidR="006E6982">
        <w:t>стоящую</w:t>
      </w:r>
      <w:r>
        <w:t xml:space="preserve"> перед ней согласную</w:t>
      </w:r>
      <w:r w:rsidR="00A37AF6">
        <w:t>,</w:t>
      </w:r>
      <w:r>
        <w:t xml:space="preserve"> — на месте красного. Остальные простые — в «зелёный» ряд. Артикуляция </w:t>
      </w:r>
      <w:r>
        <w:rPr>
          <w:i/>
          <w:smallCaps/>
        </w:rPr>
        <w:t>—</w:t>
      </w:r>
      <w:r>
        <w:t xml:space="preserve"> чем шире рот, тем выше буква: </w:t>
      </w:r>
      <w:r>
        <w:rPr>
          <w:i/>
          <w:smallCaps/>
        </w:rPr>
        <w:t xml:space="preserve">у, о, ы, э, а. </w:t>
      </w:r>
    </w:p>
    <w:p w:rsidR="00C3641B" w:rsidRDefault="00C3641B">
      <w:pPr>
        <w:spacing w:before="120"/>
        <w:ind w:firstLine="284"/>
        <w:jc w:val="both"/>
      </w:pPr>
      <w:r>
        <w:rPr>
          <w:i/>
          <w:smallCaps/>
        </w:rPr>
        <w:t>и</w:t>
      </w:r>
      <w:r>
        <w:t xml:space="preserve"> и </w:t>
      </w:r>
      <w:r>
        <w:rPr>
          <w:i/>
          <w:smallCaps/>
        </w:rPr>
        <w:t>ы</w:t>
      </w:r>
      <w:r>
        <w:t xml:space="preserve"> — друг против друга растягивают губы в щель — какие ещё доказательства? </w:t>
      </w:r>
    </w:p>
    <w:p w:rsidR="00C3641B" w:rsidRDefault="00C3641B">
      <w:pPr>
        <w:spacing w:before="120"/>
        <w:ind w:firstLine="284"/>
        <w:jc w:val="both"/>
      </w:pPr>
      <w:r>
        <w:t xml:space="preserve">                               </w:t>
      </w:r>
      <w:r w:rsidR="00F97135">
        <w:rPr>
          <w:noProof/>
        </w:rPr>
        <w:drawing>
          <wp:inline distT="0" distB="0" distL="0" distR="0">
            <wp:extent cx="2171700" cy="1762125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7621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02A9">
        <w:t xml:space="preserve">       </w:t>
      </w:r>
    </w:p>
    <w:p w:rsidR="00C111D8" w:rsidRDefault="00C111D8">
      <w:pPr>
        <w:spacing w:before="120"/>
        <w:ind w:firstLine="284"/>
        <w:jc w:val="both"/>
        <w:rPr>
          <w:ins w:id="71" w:author="Людмила" w:date="2014-03-03T13:09:00Z"/>
        </w:rPr>
      </w:pPr>
    </w:p>
    <w:p w:rsidR="00C3641B" w:rsidRDefault="00C3641B">
      <w:pPr>
        <w:spacing w:before="120"/>
        <w:ind w:firstLine="284"/>
        <w:jc w:val="both"/>
      </w:pPr>
      <w:r>
        <w:t xml:space="preserve">Согласные — внутрь. В центре — антигласные, которые вообще не тянутся: </w:t>
      </w:r>
      <w:r>
        <w:rPr>
          <w:i/>
          <w:smallCaps/>
        </w:rPr>
        <w:t>Т, Д. П, Б</w:t>
      </w:r>
      <w:r>
        <w:t>. Тянущиеся</w:t>
      </w:r>
      <w:r w:rsidR="00D04409">
        <w:t>,</w:t>
      </w:r>
      <w:r>
        <w:t xml:space="preserve"> — к периметру. </w:t>
      </w:r>
      <w:r>
        <w:rPr>
          <w:i/>
          <w:smallCaps/>
        </w:rPr>
        <w:t>ХА</w:t>
      </w:r>
      <w:r>
        <w:t xml:space="preserve"> — просто выдох. </w:t>
      </w:r>
      <w:r>
        <w:rPr>
          <w:i/>
          <w:smallCaps/>
        </w:rPr>
        <w:t>МУ</w:t>
      </w:r>
      <w:r>
        <w:t xml:space="preserve"> — несомненно (авторитет Герасима). </w:t>
      </w:r>
      <w:r>
        <w:rPr>
          <w:i/>
          <w:smallCaps/>
        </w:rPr>
        <w:t>Й, И</w:t>
      </w:r>
      <w:r>
        <w:t> — двойняшки. Как-то они все располагаются, но уловить принцип до конца я не могу.</w:t>
      </w:r>
    </w:p>
    <w:p w:rsidR="00C3641B" w:rsidRDefault="00C3641B">
      <w:pPr>
        <w:spacing w:before="120"/>
        <w:ind w:firstLine="284"/>
        <w:jc w:val="both"/>
      </w:pPr>
      <w:r>
        <w:t xml:space="preserve">В таких случаях, когда кто-то что-то находит, — это кажется самим собой разумеющимся. А до того — такого и быть не может. </w:t>
      </w:r>
    </w:p>
    <w:p w:rsidR="00C3641B" w:rsidRDefault="00C3641B">
      <w:pPr>
        <w:spacing w:before="120"/>
        <w:ind w:firstLine="284"/>
        <w:jc w:val="both"/>
        <w:rPr>
          <w:b/>
          <w:sz w:val="28"/>
          <w:szCs w:val="28"/>
        </w:rPr>
      </w:pPr>
      <w:r>
        <w:t>Мне кажется, что за этим сырым материалом много интересного.</w:t>
      </w:r>
    </w:p>
    <w:p w:rsidR="00C3641B" w:rsidRDefault="00C3641B">
      <w:pPr>
        <w:spacing w:before="240" w:after="240"/>
        <w:jc w:val="center"/>
      </w:pPr>
      <w:r>
        <w:rPr>
          <w:b/>
          <w:sz w:val="28"/>
          <w:szCs w:val="28"/>
        </w:rPr>
        <w:t>IV. Тетраэдр и пределы</w:t>
      </w:r>
    </w:p>
    <w:p w:rsidR="00C3641B" w:rsidRDefault="00C3641B">
      <w:pPr>
        <w:spacing w:before="120"/>
        <w:ind w:firstLine="284"/>
        <w:rPr>
          <w:lang w:val="en-US"/>
        </w:rPr>
      </w:pPr>
      <w:r>
        <w:t>Наверно, стоит вернуться к тетраэдру и постараться представить, как он может выглядеть. На сей раз лучше начать сверху.</w:t>
      </w:r>
    </w:p>
    <w:p w:rsidR="00C3641B" w:rsidRDefault="00C3641B">
      <w:pPr>
        <w:spacing w:before="120"/>
        <w:ind w:firstLine="284"/>
      </w:pPr>
      <w:r>
        <w:rPr>
          <w:lang w:val="en-US"/>
        </w:rPr>
        <w:lastRenderedPageBreak/>
        <w:t xml:space="preserve">                               </w:t>
      </w:r>
      <w:r w:rsidR="00F97135">
        <w:rPr>
          <w:noProof/>
        </w:rPr>
        <w:drawing>
          <wp:inline distT="0" distB="0" distL="0" distR="0">
            <wp:extent cx="2781300" cy="1819275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8192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41B" w:rsidRDefault="00C3641B">
      <w:pPr>
        <w:spacing w:before="120"/>
        <w:ind w:firstLine="284"/>
        <w:jc w:val="both"/>
      </w:pPr>
      <w:r>
        <w:t>Смотреть на тетраэдр можно с любой стороны, и</w:t>
      </w:r>
      <w:r w:rsidR="00A37AF6">
        <w:t>,</w:t>
      </w:r>
      <w:r>
        <w:t xml:space="preserve"> так как творчество — единственная застолблённая местность, я развернул его лицом к нам. Неважно, считать ли труд, науку и творчество корнями деятельности или ветвями перевёрнутого вниз головой дерева — эти сравнения нужны только для наглядности. Очевидно, что слово деятельность относится как к стволу, так и ко всем его отросткам. В середине тетраэдра образовалась полость, которая при ближайшем рассмотрении оказывается октаэдром и рано или поздно должна будет привлечь к себе внимание.</w:t>
      </w:r>
    </w:p>
    <w:p w:rsidR="00C3641B" w:rsidRDefault="00C3641B">
      <w:pPr>
        <w:spacing w:before="120"/>
        <w:ind w:firstLine="284"/>
        <w:jc w:val="both"/>
      </w:pPr>
      <w:r>
        <w:t>Казалось бы, зачем играть со столь неопределенным материалом, сочинять такие сложные игрушки</w:t>
      </w:r>
      <w:r w:rsidR="007A34A5">
        <w:t>? Т</w:t>
      </w:r>
      <w:r>
        <w:t>ем более что и размеры, и пропорции — всё условно. К чему это может привести?</w:t>
      </w:r>
    </w:p>
    <w:p w:rsidR="00C3641B" w:rsidRDefault="00C3641B">
      <w:pPr>
        <w:spacing w:before="120"/>
        <w:ind w:firstLine="284"/>
        <w:jc w:val="both"/>
      </w:pPr>
      <w:r>
        <w:t>Но ведь что-то же слова называют. Я уже дважды убедился в том, что</w:t>
      </w:r>
      <w:r w:rsidR="00A37AF6">
        <w:t>,</w:t>
      </w:r>
      <w:r>
        <w:t xml:space="preserve"> находя какому-либо понятию место относительно родственных ему, я обнаруживаю нюансы, о которых не помышлял. А если догадка о том, что можно охватить всё «дерево», верна, то о выводах страшно и </w:t>
      </w:r>
      <w:r w:rsidR="00A37AF6">
        <w:t>по</w:t>
      </w:r>
      <w:r>
        <w:t>думать. Охватить целиком во времени и пространстве… От такой игры трудно отказаться! Пропорции? Но если у понятий нет размера, приходится исходить из того, что единица равна единице, а дальнейшее зависит от того, как их складывать. Я стремлюсь получить картину простейшими преобразованиями, а к результату отнестись в зависимости от того, что он показывает. Впрочем, какая-нибудь единица измерения может найтись: в конце концов</w:t>
      </w:r>
      <w:r w:rsidR="00A37AF6">
        <w:t>,</w:t>
      </w:r>
      <w:r>
        <w:t xml:space="preserve"> мы всё меряем собой — и пространство, и время.</w:t>
      </w:r>
    </w:p>
    <w:p w:rsidR="00C3641B" w:rsidRPr="00BE02A9" w:rsidRDefault="00C3641B">
      <w:pPr>
        <w:spacing w:before="120"/>
        <w:ind w:firstLine="284"/>
        <w:jc w:val="both"/>
      </w:pPr>
      <w:r>
        <w:t>Однако, чтобы продолжить «ветвление», необходимо подвергнуть каждый тетраэдр основания соответствующей процедуре. За образец возьму творчество:</w:t>
      </w:r>
    </w:p>
    <w:p w:rsidR="00C3641B" w:rsidRDefault="00C3641B">
      <w:pPr>
        <w:spacing w:before="120"/>
        <w:ind w:firstLine="284"/>
      </w:pPr>
      <w:r w:rsidRPr="00BE02A9">
        <w:t xml:space="preserve">                                  </w:t>
      </w:r>
      <w:r w:rsidR="00F97135">
        <w:rPr>
          <w:noProof/>
        </w:rPr>
        <w:drawing>
          <wp:inline distT="0" distB="0" distL="0" distR="0">
            <wp:extent cx="2847975" cy="1581150"/>
            <wp:effectExtent l="1905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5811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02A9">
        <w:t xml:space="preserve">   </w:t>
      </w:r>
    </w:p>
    <w:p w:rsidR="00CA6B70" w:rsidRDefault="00CA6B70">
      <w:pPr>
        <w:spacing w:before="120"/>
        <w:ind w:firstLine="284"/>
        <w:jc w:val="both"/>
      </w:pPr>
    </w:p>
    <w:p w:rsidR="00C3641B" w:rsidRDefault="00C3641B">
      <w:pPr>
        <w:spacing w:before="120"/>
        <w:ind w:firstLine="284"/>
        <w:jc w:val="both"/>
      </w:pPr>
      <w:r>
        <w:lastRenderedPageBreak/>
        <w:t>Далее по той же схеме — искусство:</w:t>
      </w:r>
    </w:p>
    <w:p w:rsidR="00C3641B" w:rsidRDefault="00C3641B">
      <w:pPr>
        <w:spacing w:before="120"/>
        <w:ind w:firstLine="284"/>
      </w:pPr>
      <w:r>
        <w:t xml:space="preserve">                                  </w:t>
      </w:r>
      <w:r w:rsidR="00F97135">
        <w:rPr>
          <w:noProof/>
        </w:rPr>
        <w:drawing>
          <wp:inline distT="0" distB="0" distL="0" distR="0">
            <wp:extent cx="2990850" cy="1533525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5335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41B" w:rsidRDefault="00C3641B">
      <w:pPr>
        <w:spacing w:before="120"/>
        <w:ind w:firstLine="284"/>
        <w:jc w:val="both"/>
      </w:pPr>
      <w:r>
        <w:t>И наконец — уже знакомую живопись. Вот здесь и зарыта собака. Опирается ли живопись как на некие атомы сознания на неделимые уже более синий, красный и жёлтый, или членится подобно всем предыдущим тетраэдрам?</w:t>
      </w:r>
    </w:p>
    <w:p w:rsidR="00C3641B" w:rsidRDefault="00C3641B">
      <w:pPr>
        <w:spacing w:before="120"/>
        <w:ind w:firstLine="284"/>
        <w:jc w:val="both"/>
      </w:pPr>
      <w:r>
        <w:t>В первом случае синий окажется общей точкой живописи (а также вообще изобразительного искусства) и музыки, красный — живописи и рисунка, а жёлтый — живописи и скульптуры. Такой результат трудно понять — маловероятно найти в музыке, рисунке и скульптуре понятия тождественные синему, красному и жёлтому. К тому же, такое резкое прекращение деления не очень убедительно.</w:t>
      </w:r>
    </w:p>
    <w:p w:rsidR="00C3641B" w:rsidRDefault="00C3641B">
      <w:pPr>
        <w:spacing w:before="120"/>
        <w:ind w:firstLine="284"/>
        <w:jc w:val="both"/>
      </w:pPr>
      <w:r>
        <w:t>Это создавало сложности, пока я не вспомнил о неоправданно забытых чёрном и белом. Дело в том, что ни чёрный, ни белый мы действительно не можем увидеть: это пределы. Ничто и всё. Я не способен определить, что есть ничто в музыке — разве только отсутствие звука.</w:t>
      </w:r>
    </w:p>
    <w:p w:rsidR="00C3641B" w:rsidRDefault="00A37AF6">
      <w:pPr>
        <w:spacing w:before="120"/>
        <w:ind w:firstLine="284"/>
        <w:jc w:val="both"/>
      </w:pPr>
      <w:r>
        <w:t xml:space="preserve">А </w:t>
      </w:r>
      <w:r w:rsidR="00C3641B">
        <w:t>белый в скульптуре — это, очевидно</w:t>
      </w:r>
      <w:r>
        <w:t>,</w:t>
      </w:r>
      <w:r w:rsidR="00C3641B">
        <w:t xml:space="preserve"> свет.</w:t>
      </w:r>
    </w:p>
    <w:p w:rsidR="00C3641B" w:rsidRDefault="00C3641B">
      <w:pPr>
        <w:spacing w:before="120"/>
        <w:ind w:firstLine="284"/>
        <w:jc w:val="both"/>
        <w:rPr>
          <w:ins w:id="72" w:author="Людмила" w:date="2014-03-03T13:10:00Z"/>
        </w:rPr>
      </w:pPr>
      <w:r>
        <w:t>Если так, то подножие пирамиды — пределы всевозможных делений. А тетраэдр «живопись» должен выглядеть так:</w:t>
      </w:r>
    </w:p>
    <w:p w:rsidR="00C111D8" w:rsidRDefault="00C111D8">
      <w:pPr>
        <w:spacing w:before="120"/>
        <w:ind w:firstLine="284"/>
        <w:jc w:val="both"/>
      </w:pPr>
    </w:p>
    <w:p w:rsidR="00C3641B" w:rsidRDefault="00C3641B">
      <w:pPr>
        <w:spacing w:before="120"/>
        <w:ind w:firstLine="284"/>
      </w:pPr>
      <w:r>
        <w:t xml:space="preserve">                                 </w:t>
      </w:r>
      <w:r w:rsidR="00F97135">
        <w:rPr>
          <w:noProof/>
        </w:rPr>
        <w:drawing>
          <wp:inline distT="0" distB="0" distL="0" distR="0">
            <wp:extent cx="3476625" cy="1924050"/>
            <wp:effectExtent l="1905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9240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1D8" w:rsidRDefault="00C111D8">
      <w:pPr>
        <w:spacing w:before="120"/>
        <w:ind w:firstLine="284"/>
        <w:rPr>
          <w:ins w:id="73" w:author="Людмила" w:date="2014-03-03T13:10:00Z"/>
        </w:rPr>
      </w:pPr>
    </w:p>
    <w:p w:rsidR="00C3641B" w:rsidRDefault="00C3641B" w:rsidP="00CA6B70">
      <w:pPr>
        <w:spacing w:before="120"/>
        <w:ind w:firstLine="284"/>
        <w:jc w:val="both"/>
      </w:pPr>
      <w:r>
        <w:t>То, ч</w:t>
      </w:r>
      <w:r w:rsidR="00A37AF6">
        <w:t>то лежит ниже грани с вершинами —</w:t>
      </w:r>
      <w:r>
        <w:t xml:space="preserve"> синий, красный, жёлтый</w:t>
      </w:r>
      <w:r w:rsidR="00D04409">
        <w:t>,</w:t>
      </w:r>
      <w:r>
        <w:t> — область растворения цветов друг в друге</w:t>
      </w:r>
      <w:r w:rsidR="002D7BB4">
        <w:t>,</w:t>
      </w:r>
      <w:r w:rsidR="00A37AF6">
        <w:t> </w:t>
      </w:r>
      <w:r>
        <w:t xml:space="preserve">область растворения абстрактных понятий. </w:t>
      </w:r>
    </w:p>
    <w:p w:rsidR="00C3641B" w:rsidRDefault="00C3641B">
      <w:pPr>
        <w:spacing w:before="120"/>
        <w:ind w:firstLine="284"/>
      </w:pPr>
      <w:r>
        <w:lastRenderedPageBreak/>
        <w:t xml:space="preserve">                                 </w:t>
      </w:r>
      <w:r w:rsidR="00F97135">
        <w:rPr>
          <w:noProof/>
        </w:rPr>
        <w:drawing>
          <wp:inline distT="0" distB="0" distL="0" distR="0">
            <wp:extent cx="4362450" cy="194310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9431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41B" w:rsidRDefault="00C3641B" w:rsidP="00CA6B70">
      <w:pPr>
        <w:spacing w:before="120"/>
        <w:ind w:firstLine="284"/>
        <w:jc w:val="both"/>
        <w:rPr>
          <w:b/>
          <w:sz w:val="28"/>
          <w:szCs w:val="28"/>
        </w:rPr>
      </w:pPr>
      <w:r>
        <w:t>А так в общих чертах должна теперь выглядеть схема из первой главы — тетраэдр «живопись», вид сверху. Но что значит этот вопросительный знак? Это общая точка живописи и рисунка. Это предел. Чего? Цвета, который превращается в тон?</w:t>
      </w:r>
      <w:del w:id="74" w:author="Людмила" w:date="2014-03-03T13:22:00Z">
        <w:r w:rsidDel="000A02EE">
          <w:delText xml:space="preserve"> </w:delText>
        </w:r>
      </w:del>
    </w:p>
    <w:p w:rsidR="006E1E83" w:rsidRDefault="00C3641B" w:rsidP="006E6982">
      <w:pPr>
        <w:spacing w:before="240" w:after="240"/>
        <w:jc w:val="center"/>
      </w:pPr>
      <w:r>
        <w:rPr>
          <w:b/>
          <w:sz w:val="28"/>
          <w:szCs w:val="28"/>
        </w:rPr>
        <w:t>V. Подножие искусства</w:t>
      </w:r>
    </w:p>
    <w:p w:rsidR="00C3641B" w:rsidRDefault="00C3641B">
      <w:pPr>
        <w:spacing w:before="120"/>
        <w:ind w:firstLine="284"/>
        <w:jc w:val="both"/>
      </w:pPr>
      <w:r>
        <w:t>Тогда, может быть, определение неизвестных компонентов позволит увидеть искусство в дополнительном освещении — как совокупность, целое и часть. К тому же, это единственное место в муравейнике всечеловеческой культуры, которое я немного различаю.</w:t>
      </w:r>
    </w:p>
    <w:p w:rsidR="00C3641B" w:rsidRDefault="00F97135">
      <w:pPr>
        <w:spacing w:before="120"/>
        <w:ind w:firstLine="284"/>
      </w:pPr>
      <w:r>
        <w:rPr>
          <w:noProof/>
        </w:rPr>
        <w:drawing>
          <wp:inline distT="0" distB="0" distL="0" distR="0">
            <wp:extent cx="4867275" cy="1943100"/>
            <wp:effectExtent l="1905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431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41B" w:rsidRPr="00BE02A9">
        <w:t xml:space="preserve">       </w:t>
      </w:r>
    </w:p>
    <w:p w:rsidR="00D04409" w:rsidRDefault="00D04409">
      <w:pPr>
        <w:spacing w:before="120"/>
        <w:ind w:firstLine="284"/>
        <w:jc w:val="both"/>
      </w:pPr>
    </w:p>
    <w:p w:rsidR="00C3641B" w:rsidRDefault="00C3641B">
      <w:pPr>
        <w:spacing w:before="120"/>
        <w:ind w:firstLine="284"/>
        <w:jc w:val="both"/>
      </w:pPr>
      <w:r>
        <w:t>В верхнем правом углу — неизвестный общий предел искусства и литературы. В нижнем правом — искусства и музыки (чёрный).</w:t>
      </w:r>
    </w:p>
    <w:p w:rsidR="00C3641B" w:rsidRDefault="00C3641B">
      <w:pPr>
        <w:spacing w:before="120"/>
        <w:ind w:firstLine="284"/>
        <w:jc w:val="both"/>
      </w:pPr>
      <w:r>
        <w:t>Все обозначенные до сих пор детали связаны с живописью. Отбросив на время надстройку, можно постараться определить безымянные ключевые узлы первого этажа этой конструкции.</w:t>
      </w:r>
    </w:p>
    <w:p w:rsidR="00C3641B" w:rsidRDefault="00C3641B">
      <w:pPr>
        <w:spacing w:before="120"/>
        <w:ind w:firstLine="284"/>
        <w:jc w:val="both"/>
      </w:pPr>
      <w:r>
        <w:t>Но можно ли предста</w:t>
      </w:r>
      <w:r w:rsidR="00A37AF6">
        <w:t xml:space="preserve">вить такое однообразие? Кажется </w:t>
      </w:r>
      <w:r>
        <w:t>более естественной мысль о мире как тайне в большом и в малом. Неужели одна простая отмычка подходит ко всем замк</w:t>
      </w:r>
      <w:r w:rsidR="00F97135">
        <w:t>а</w:t>
      </w:r>
      <w:r>
        <w:t>м? Надежда идиота. Но если вставил ключ, почему его не повернуть?</w:t>
      </w:r>
    </w:p>
    <w:p w:rsidR="00C3641B" w:rsidRDefault="00C3641B">
      <w:pPr>
        <w:spacing w:before="120"/>
        <w:ind w:firstLine="284"/>
        <w:jc w:val="both"/>
      </w:pPr>
      <w:r>
        <w:lastRenderedPageBreak/>
        <w:t xml:space="preserve">Начать лучше со скульптуры, так как её связь с литературой предлагает подсказку. Точка, из которой выросли литература и изобразительное искусство, </w:t>
      </w:r>
      <w:bookmarkStart w:id="75" w:name="_GoBack"/>
      <w:bookmarkEnd w:id="75"/>
      <w:r>
        <w:t>вряд ли может быть чем-нибудь иным, кроме знака. Отсюда также следует, что упомянутый треугольник знаков письма (III гл.) находится в тетраэдре, непосредственно примыкающем к скульптуре, что само по себе тянет ворох ассоциаций.</w:t>
      </w:r>
    </w:p>
    <w:p w:rsidR="00C3641B" w:rsidRDefault="00C3641B">
      <w:pPr>
        <w:spacing w:before="120"/>
        <w:ind w:firstLine="284"/>
        <w:jc w:val="both"/>
      </w:pPr>
      <w:r>
        <w:t>Не представляет загадки общий предел оснований скульптуры и рисунка — плоскость, которая, съедая рельеф скульптурной поверхности, открывает простор рисунку.</w:t>
      </w:r>
    </w:p>
    <w:p w:rsidR="00C3641B" w:rsidRDefault="00C3641B">
      <w:pPr>
        <w:spacing w:before="120"/>
        <w:ind w:firstLine="284"/>
        <w:jc w:val="both"/>
      </w:pPr>
      <w:r>
        <w:t xml:space="preserve">Крайние точки пределов скульптуры названы. Нельзя ли прочесть их так: скульптура — это </w:t>
      </w:r>
      <w:r>
        <w:rPr>
          <w:b/>
        </w:rPr>
        <w:t>освещённый знак</w:t>
      </w:r>
      <w:r>
        <w:t xml:space="preserve">, опирающийся на </w:t>
      </w:r>
      <w:r>
        <w:rPr>
          <w:b/>
        </w:rPr>
        <w:t>плоскость</w:t>
      </w:r>
      <w:r>
        <w:t>?</w:t>
      </w:r>
    </w:p>
    <w:p w:rsidR="00C3641B" w:rsidRDefault="00C3641B">
      <w:pPr>
        <w:spacing w:before="120"/>
        <w:ind w:firstLine="284"/>
        <w:jc w:val="both"/>
      </w:pPr>
      <w:r>
        <w:t>Три распространённые в обиходе скульптуры понятия: форма, объём и рельеф</w:t>
      </w:r>
      <w:r w:rsidR="00065E28">
        <w:t>,</w:t>
      </w:r>
      <w:r>
        <w:t xml:space="preserve"> добавляют, что скульптура — ещё и </w:t>
      </w:r>
      <w:r>
        <w:rPr>
          <w:b/>
        </w:rPr>
        <w:t>форма</w:t>
      </w:r>
      <w:r>
        <w:t xml:space="preserve">, заключающая в себе </w:t>
      </w:r>
      <w:r>
        <w:rPr>
          <w:b/>
        </w:rPr>
        <w:t>объём</w:t>
      </w:r>
      <w:r>
        <w:t xml:space="preserve"> и обладающая </w:t>
      </w:r>
      <w:r>
        <w:rPr>
          <w:b/>
        </w:rPr>
        <w:t>рельефной поверхностью</w:t>
      </w:r>
      <w:r>
        <w:t>.</w:t>
      </w:r>
    </w:p>
    <w:p w:rsidR="00C3641B" w:rsidRDefault="00C3641B">
      <w:pPr>
        <w:spacing w:before="120"/>
        <w:ind w:firstLine="284"/>
        <w:jc w:val="both"/>
      </w:pPr>
      <w:r>
        <w:t>Если всё это — необходимые признаки скульптуры, то по последнему из них знаменитое яйцо Константина Брынкуша как будто не проходит.</w:t>
      </w:r>
    </w:p>
    <w:p w:rsidR="00C3641B" w:rsidRDefault="00C3641B">
      <w:pPr>
        <w:spacing w:before="120"/>
        <w:ind w:firstLine="284"/>
        <w:jc w:val="both"/>
        <w:rPr>
          <w:ins w:id="76" w:author="Людмила" w:date="2014-03-03T13:11:00Z"/>
        </w:rPr>
      </w:pPr>
      <w:r>
        <w:t xml:space="preserve">Сомнение вызывает «опирающаяся на плоскость» — можно ведь и подвесить. Однако и в этом случае площадь опоры все-таки существует, и, думаю, её законно рассматривать как плоскость. </w:t>
      </w:r>
    </w:p>
    <w:p w:rsidR="00C111D8" w:rsidRDefault="00C111D8">
      <w:pPr>
        <w:spacing w:before="120"/>
        <w:ind w:firstLine="284"/>
        <w:jc w:val="both"/>
      </w:pPr>
    </w:p>
    <w:p w:rsidR="00C3641B" w:rsidRDefault="00F97135">
      <w:pPr>
        <w:spacing w:before="120"/>
        <w:ind w:firstLine="284"/>
        <w:jc w:val="both"/>
      </w:pPr>
      <w:r>
        <w:rPr>
          <w:noProof/>
        </w:rPr>
        <w:drawing>
          <wp:inline distT="0" distB="0" distL="0" distR="0">
            <wp:extent cx="4857750" cy="186690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8669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41B" w:rsidRPr="00BE02A9">
        <w:t xml:space="preserve">  </w:t>
      </w:r>
    </w:p>
    <w:p w:rsidR="00C111D8" w:rsidRDefault="00C111D8">
      <w:pPr>
        <w:spacing w:before="120"/>
        <w:ind w:firstLine="284"/>
        <w:jc w:val="both"/>
        <w:rPr>
          <w:ins w:id="77" w:author="Людмила" w:date="2014-03-03T13:11:00Z"/>
        </w:rPr>
      </w:pPr>
    </w:p>
    <w:p w:rsidR="00C3641B" w:rsidRDefault="00C3641B">
      <w:pPr>
        <w:spacing w:before="120"/>
        <w:ind w:firstLine="284"/>
        <w:jc w:val="both"/>
      </w:pPr>
      <w:r>
        <w:t>Форма, объём и рельеф занимают места, соответствующие вершинам хроматического треугольника в схеме живописи.</w:t>
      </w:r>
    </w:p>
    <w:p w:rsidR="00C3641B" w:rsidRDefault="00C3641B">
      <w:pPr>
        <w:spacing w:before="120"/>
        <w:ind w:firstLine="284"/>
        <w:jc w:val="both"/>
      </w:pPr>
      <w:r>
        <w:t>Вероятно, достойны внимания все рёбра и грани данного усечённого тетраэдра, но одна грань особенно: место коричневого в хроматике здесь отдано поверхности. Если принять за аксиому недоступность зрению совершенно белого, то преломляющие или отражающие свет поверхности — это всё, что мы видим.</w:t>
      </w:r>
    </w:p>
    <w:p w:rsidR="00C3641B" w:rsidRDefault="00C3641B">
      <w:pPr>
        <w:spacing w:before="120"/>
        <w:ind w:firstLine="284"/>
        <w:jc w:val="both"/>
      </w:pPr>
      <w:r>
        <w:t>П</w:t>
      </w:r>
      <w:r w:rsidR="00356A5A">
        <w:t>лоскость — такой же недостижимый</w:t>
      </w:r>
      <w:r>
        <w:t xml:space="preserve"> абсолют как белизна — отсекает в направлении рисунка характеристики скульптуры, на смену которым приходят </w:t>
      </w:r>
      <w:r>
        <w:rPr>
          <w:b/>
        </w:rPr>
        <w:t>пятно</w:t>
      </w:r>
      <w:r>
        <w:t xml:space="preserve">, </w:t>
      </w:r>
      <w:r>
        <w:rPr>
          <w:b/>
        </w:rPr>
        <w:t>линия</w:t>
      </w:r>
      <w:r>
        <w:t xml:space="preserve"> и </w:t>
      </w:r>
      <w:r>
        <w:rPr>
          <w:b/>
        </w:rPr>
        <w:t>тон</w:t>
      </w:r>
      <w:r>
        <w:t xml:space="preserve"> — свойства </w:t>
      </w:r>
      <w:r>
        <w:rPr>
          <w:b/>
        </w:rPr>
        <w:t>отпечатка</w:t>
      </w:r>
      <w:r>
        <w:t xml:space="preserve"> на условно плоской поверхности </w:t>
      </w:r>
      <w:r>
        <w:lastRenderedPageBreak/>
        <w:t xml:space="preserve">инородного материала. А так как никакой материал, однако, не бесцветен, общим пределом рисунка и живописи нужно признать именно </w:t>
      </w:r>
      <w:r>
        <w:rPr>
          <w:b/>
        </w:rPr>
        <w:t>цвет</w:t>
      </w:r>
      <w:r>
        <w:t>.</w:t>
      </w:r>
    </w:p>
    <w:p w:rsidR="00C3641B" w:rsidRDefault="00C3641B">
      <w:pPr>
        <w:spacing w:before="120"/>
        <w:ind w:firstLine="284"/>
        <w:jc w:val="both"/>
        <w:rPr>
          <w:lang w:val="en-US"/>
        </w:rPr>
      </w:pPr>
      <w:r>
        <w:t>Причём рисунок во всех случаях есть монохромная совокупность пятен разной тональности, где линия — самый эфемерный, но и самый характерный элемент, подчас самодовлеющее воплощение границы. Границы чего?</w:t>
      </w:r>
    </w:p>
    <w:p w:rsidR="00C3641B" w:rsidRDefault="00C3641B">
      <w:pPr>
        <w:spacing w:before="120"/>
        <w:ind w:firstLine="284"/>
      </w:pPr>
      <w:r>
        <w:rPr>
          <w:lang w:val="en-US"/>
        </w:rPr>
        <w:t xml:space="preserve">                                  </w:t>
      </w:r>
      <w:r w:rsidR="00F97135">
        <w:rPr>
          <w:noProof/>
        </w:rPr>
        <w:drawing>
          <wp:inline distT="0" distB="0" distL="0" distR="0">
            <wp:extent cx="4162425" cy="2019300"/>
            <wp:effectExtent l="1905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0193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41B" w:rsidRDefault="00C3641B">
      <w:pPr>
        <w:spacing w:before="120"/>
        <w:ind w:firstLine="284"/>
        <w:jc w:val="both"/>
      </w:pPr>
      <w:r>
        <w:t>Неопознанный предел — единственный «свободный радикал» не только в рисунке и изобразительном искусстве, но и в творчестве в целом. Судя по всему, здесь предел чувственного восприятия, который необходимо рассматривать в более широком контексте.</w:t>
      </w:r>
    </w:p>
    <w:p w:rsidR="00C3641B" w:rsidRDefault="00C3641B">
      <w:pPr>
        <w:spacing w:before="120"/>
        <w:ind w:firstLine="284"/>
        <w:jc w:val="both"/>
      </w:pPr>
      <w:r>
        <w:t>Схема живописи, замыкающей триграмму основания искусства, уже расписана. Но теперь положение в ней коричневого вызывает дополнительное соображение: если поверхность — источник восприятия скульптурных реалий, отпечаток — рисунка, то коричневый — единственный незаконный, с точки зрения спектральной идеи, цвет</w:t>
      </w:r>
      <w:r w:rsidR="006E1E83" w:rsidRPr="006E1E83">
        <w:rPr>
          <w:rStyle w:val="a8"/>
          <w:sz w:val="20"/>
          <w:szCs w:val="20"/>
          <w:rPrChange w:id="78" w:author="Людмила" w:date="2014-03-03T12:50:00Z">
            <w:rPr>
              <w:rStyle w:val="a8"/>
            </w:rPr>
          </w:rPrChange>
        </w:rPr>
        <w:footnoteReference w:id="4"/>
      </w:r>
      <w:r>
        <w:t> — по аналогии нужно признать основой хроматики</w:t>
      </w:r>
      <w:r w:rsidR="006E1E83" w:rsidRPr="006E1E83">
        <w:rPr>
          <w:rStyle w:val="a8"/>
          <w:sz w:val="20"/>
          <w:szCs w:val="20"/>
          <w:rPrChange w:id="87" w:author="Людмила" w:date="2014-03-03T12:50:00Z">
            <w:rPr>
              <w:rStyle w:val="a8"/>
            </w:rPr>
          </w:rPrChange>
        </w:rPr>
        <w:footnoteReference w:id="5"/>
      </w:r>
      <w:r>
        <w:t xml:space="preserve">. </w:t>
      </w:r>
    </w:p>
    <w:p w:rsidR="00C3641B" w:rsidRDefault="00C3641B">
      <w:pPr>
        <w:spacing w:before="120"/>
        <w:ind w:firstLine="284"/>
        <w:jc w:val="both"/>
      </w:pPr>
      <w:r>
        <w:t>Пространство же, вероятнее всего, покоясь на трёх абстракциях — вершинах пределов: свете, отражающей его плоскости и цвете, — наполняет октаэдр — сердцевину изобразительного искусства (возможно и более сумасшедшее предположение).</w:t>
      </w:r>
    </w:p>
    <w:p w:rsidR="00C3641B" w:rsidRDefault="00C3641B">
      <w:pPr>
        <w:spacing w:before="120"/>
        <w:ind w:firstLine="284"/>
        <w:jc w:val="both"/>
      </w:pPr>
      <w:r>
        <w:t>Таким образом, скульптура, рисунок и живопись представляются чем-то вроде ящиков, по которым рассованы специфические понятия.</w:t>
      </w:r>
    </w:p>
    <w:p w:rsidR="00C3641B" w:rsidRDefault="00C3641B">
      <w:pPr>
        <w:spacing w:before="120"/>
        <w:ind w:firstLine="284"/>
        <w:rPr>
          <w:b/>
        </w:rPr>
      </w:pPr>
      <w:r>
        <w:lastRenderedPageBreak/>
        <w:t xml:space="preserve">               </w:t>
      </w:r>
      <w:r w:rsidR="00F97135">
        <w:rPr>
          <w:noProof/>
        </w:rPr>
        <w:drawing>
          <wp:inline distT="0" distB="0" distL="0" distR="0">
            <wp:extent cx="5067300" cy="2400300"/>
            <wp:effectExtent l="1905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4003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02A9">
        <w:t xml:space="preserve">                     </w:t>
      </w:r>
    </w:p>
    <w:p w:rsidR="00C3641B" w:rsidRDefault="00C3641B" w:rsidP="006E6982">
      <w:pPr>
        <w:spacing w:before="120"/>
        <w:rPr>
          <w:b/>
        </w:rPr>
      </w:pPr>
    </w:p>
    <w:p w:rsidR="00C3641B" w:rsidRDefault="00C3641B">
      <w:pPr>
        <w:spacing w:before="120"/>
        <w:jc w:val="center"/>
        <w:rPr>
          <w:b/>
        </w:rPr>
      </w:pPr>
    </w:p>
    <w:p w:rsidR="006E1E83" w:rsidRPr="006E1E83" w:rsidRDefault="006E1E83">
      <w:pPr>
        <w:spacing w:after="240"/>
        <w:jc w:val="center"/>
        <w:rPr>
          <w:b/>
          <w:sz w:val="28"/>
          <w:szCs w:val="28"/>
          <w:rPrChange w:id="95" w:author="Людмила" w:date="2014-03-03T13:13:00Z">
            <w:rPr/>
          </w:rPrChange>
        </w:rPr>
        <w:pPrChange w:id="96" w:author="Людмила" w:date="2014-03-03T13:13:00Z">
          <w:pPr>
            <w:spacing w:before="120"/>
            <w:jc w:val="center"/>
          </w:pPr>
        </w:pPrChange>
      </w:pPr>
      <w:r w:rsidRPr="006E1E83">
        <w:rPr>
          <w:b/>
          <w:sz w:val="28"/>
          <w:szCs w:val="28"/>
          <w:rPrChange w:id="97" w:author="Людмила" w:date="2014-03-03T13:13:00Z">
            <w:rPr>
              <w:b/>
              <w:vertAlign w:val="superscript"/>
            </w:rPr>
          </w:rPrChange>
        </w:rPr>
        <w:t>Дополнение к гл. III</w:t>
      </w:r>
    </w:p>
    <w:p w:rsidR="00C3641B" w:rsidRDefault="00C3641B">
      <w:pPr>
        <w:spacing w:before="120"/>
        <w:ind w:firstLine="284"/>
        <w:jc w:val="both"/>
      </w:pPr>
      <w:r>
        <w:t>Единственное, чем я способен наполнить ещё первый уровень, — это набросок основания речи. Дальше в литературу проникнуть не могу, а к музыке и подступить не с чем.</w:t>
      </w:r>
    </w:p>
    <w:p w:rsidR="00C3641B" w:rsidRDefault="00C3641B">
      <w:pPr>
        <w:spacing w:before="120"/>
        <w:ind w:firstLine="284"/>
        <w:jc w:val="both"/>
      </w:pPr>
      <w:r>
        <w:t xml:space="preserve">                                 </w:t>
      </w:r>
      <w:r w:rsidR="00F97135">
        <w:rPr>
          <w:noProof/>
        </w:rPr>
        <w:drawing>
          <wp:inline distT="0" distB="0" distL="0" distR="0">
            <wp:extent cx="3981450" cy="1762125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17621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02A9">
        <w:t xml:space="preserve">  </w:t>
      </w:r>
    </w:p>
    <w:p w:rsidR="00C3641B" w:rsidRDefault="00C3641B">
      <w:pPr>
        <w:spacing w:before="120"/>
        <w:ind w:firstLine="284"/>
        <w:jc w:val="both"/>
        <w:rPr>
          <w:b/>
          <w:sz w:val="28"/>
          <w:szCs w:val="28"/>
        </w:rPr>
      </w:pPr>
      <w:r>
        <w:t>Организация расположения гласных подсказывает, что предел скульптуры — знак может оказаться для речи мягким знаком. Возможно, тетраэдр, основание которого здесь изображено, должен называться не «речь», а как-нибудь ещё. Возможно, октаэдр даст более разработанный материал, чем в искусстве</w:t>
      </w:r>
      <w:r w:rsidR="00356A5A">
        <w:t>,</w:t>
      </w:r>
      <w:r>
        <w:t> — должны же где-то помещаться разные иероглифы… Я не могу догадаться.</w:t>
      </w:r>
    </w:p>
    <w:p w:rsidR="00C3641B" w:rsidRDefault="00C3641B">
      <w:pPr>
        <w:spacing w:before="240" w:after="240"/>
        <w:jc w:val="center"/>
      </w:pPr>
      <w:r>
        <w:rPr>
          <w:b/>
          <w:sz w:val="28"/>
          <w:szCs w:val="28"/>
        </w:rPr>
        <w:t>VI. Скульптура, рисунок, живопись и восприятие</w:t>
      </w:r>
    </w:p>
    <w:p w:rsidR="00C3641B" w:rsidRDefault="00C3641B">
      <w:pPr>
        <w:spacing w:before="120"/>
        <w:ind w:firstLine="284"/>
        <w:jc w:val="both"/>
      </w:pPr>
      <w:r>
        <w:t>В компанию понятий, заселивших скульптуру, рисунок и живопись, теперь трудно что-нибудь втиснуть.</w:t>
      </w:r>
    </w:p>
    <w:p w:rsidR="00C3641B" w:rsidRDefault="00C3641B">
      <w:pPr>
        <w:spacing w:before="120"/>
        <w:ind w:firstLine="284"/>
        <w:jc w:val="both"/>
      </w:pPr>
      <w:r>
        <w:t xml:space="preserve">Но недопонимание условностей профессионального жаргона, которое будто и привело к описанному здесь строительству, конечно, было не единственной проблемой. Нет смысла рассказывать обо всём, чего я не понимал и что нашёл. В </w:t>
      </w:r>
      <w:r>
        <w:lastRenderedPageBreak/>
        <w:t>какой-то момент появилось ощущение, что свалявшиеся, перепутанные вопросы стали скручиваться в нити, разматывая клубок.</w:t>
      </w:r>
    </w:p>
    <w:p w:rsidR="00C3641B" w:rsidRDefault="00C3641B">
      <w:pPr>
        <w:spacing w:before="120"/>
        <w:ind w:firstLine="284"/>
        <w:jc w:val="both"/>
      </w:pPr>
      <w:r>
        <w:t>Как будто не удивительно, что древние цивилизации так долго сохраняли черты, сообщавшие им однородность, следствие их герметичности?</w:t>
      </w:r>
    </w:p>
    <w:p w:rsidR="00C3641B" w:rsidRDefault="00C3641B">
      <w:pPr>
        <w:spacing w:before="120"/>
        <w:ind w:firstLine="284"/>
        <w:jc w:val="both"/>
      </w:pPr>
      <w:r>
        <w:t>Не всё так ясно. Римляне многое перенимали у греков. Однако различия бросаются в глаза. Например, в начертании знака. Греческий</w:t>
      </w:r>
      <w:r w:rsidR="007111CB">
        <w:t xml:space="preserve"> </w:t>
      </w:r>
      <w:del w:id="98" w:author="Людмила" w:date="2014-03-03T13:52:00Z">
        <w:r w:rsidR="007111CB" w:rsidDel="00332E8F">
          <w:delText>-</w:delText>
        </w:r>
      </w:del>
      <w:r>
        <w:t xml:space="preserve">будто плавает в равноценной среде: сотрётся буква или надпись — гармония не пострадает. </w:t>
      </w:r>
      <w:r w:rsidR="0018284D">
        <w:t>Даже ч</w:t>
      </w:r>
      <w:r>
        <w:t>ерепок — произведение искусства. То</w:t>
      </w:r>
      <w:r w:rsidR="00356A5A">
        <w:t xml:space="preserve"> </w:t>
      </w:r>
      <w:r>
        <w:t>же со скульптурой. Наверное, потому так прекрасны греческие руины. И не здесь ли разгадка фразы: покати статую с горы, что отобьётся — лишнее? </w:t>
      </w:r>
    </w:p>
    <w:p w:rsidR="00C3641B" w:rsidRDefault="00C3641B">
      <w:pPr>
        <w:spacing w:before="120"/>
        <w:ind w:firstLine="284"/>
        <w:jc w:val="both"/>
      </w:pPr>
      <w:r>
        <w:t xml:space="preserve">У римлян знак скомпонован с соседним знаком. Отсутствие буквы </w:t>
      </w:r>
      <w:r w:rsidR="00356A5A">
        <w:t xml:space="preserve">обнаружится немедленно. Среда — </w:t>
      </w:r>
      <w:r>
        <w:t>не в счёт. Отбитые носы… — не думаю, что автор предполагал катать эти статуи.</w:t>
      </w:r>
    </w:p>
    <w:p w:rsidR="006E1E83" w:rsidRDefault="00C3641B">
      <w:pPr>
        <w:spacing w:before="120"/>
        <w:ind w:firstLine="284"/>
        <w:jc w:val="both"/>
      </w:pPr>
      <w:r>
        <w:t xml:space="preserve">Проще всего кивать на секреты мастерства. Но разве они не проявляют разницу </w:t>
      </w:r>
      <w:r w:rsidR="0018284D">
        <w:t xml:space="preserve">между </w:t>
      </w:r>
      <w:r>
        <w:t>греческ</w:t>
      </w:r>
      <w:r w:rsidR="0018284D">
        <w:t>им</w:t>
      </w:r>
      <w:r>
        <w:t xml:space="preserve"> и римск</w:t>
      </w:r>
      <w:r w:rsidR="0018284D">
        <w:t>им</w:t>
      </w:r>
      <w:r>
        <w:t xml:space="preserve"> образ</w:t>
      </w:r>
      <w:r w:rsidR="0018284D">
        <w:t>ами</w:t>
      </w:r>
      <w:r>
        <w:t xml:space="preserve"> мысли, не стёршуюся даже от тесного общения?</w:t>
      </w:r>
    </w:p>
    <w:p w:rsidR="00C3641B" w:rsidRDefault="00C3641B">
      <w:pPr>
        <w:spacing w:before="120"/>
        <w:ind w:firstLine="284"/>
        <w:jc w:val="both"/>
      </w:pPr>
      <w:r>
        <w:t xml:space="preserve">Это не загадка, если считать, что с </w:t>
      </w:r>
      <w:r w:rsidR="0018284D">
        <w:t>культурой</w:t>
      </w:r>
      <w:r>
        <w:t xml:space="preserve"> всё обстоит </w:t>
      </w:r>
      <w:r w:rsidR="0018284D">
        <w:t xml:space="preserve">также </w:t>
      </w:r>
      <w:r>
        <w:t xml:space="preserve">как с отдельным человеком. Но так ли это, ведь признаки не индивидуальны, а типичны. Сменялись стили, народы, но кикладская статуэтка </w:t>
      </w:r>
      <w:r>
        <w:rPr>
          <w:lang w:val="en-US"/>
        </w:rPr>
        <w:t>III</w:t>
      </w:r>
      <w:r>
        <w:t xml:space="preserve"> тысячелетия до н.э. уже отмечена греческой печатью. Это загадка.</w:t>
      </w:r>
    </w:p>
    <w:p w:rsidR="00C3641B" w:rsidRDefault="00C3641B">
      <w:pPr>
        <w:spacing w:before="120"/>
        <w:ind w:firstLine="284"/>
        <w:jc w:val="both"/>
      </w:pPr>
      <w:r>
        <w:t>Итальянский Ренессанс кажется переломным моментом разрушения, как герметичности, так и монолитности этнической культуры, которая с тех пор дробится на школы, течения и пр. И эти новые субъекты объединяют всё более пёстрый состав.</w:t>
      </w:r>
    </w:p>
    <w:p w:rsidR="00C3641B" w:rsidRDefault="00C3641B">
      <w:pPr>
        <w:spacing w:before="120"/>
        <w:jc w:val="both"/>
      </w:pPr>
      <w:r>
        <w:t xml:space="preserve">     Но и здесь загадки. Что стоит, например, за спором о неясном, применительно к живописи, понятии «колорит», который, однако, блестяще охарактеризовал Эжен Делакруа, в отсутствии которого он упрекал самого Энгра? Или за течением, названным импрессионизмом? Похоже, и в этих случаях проявилось что-то типичное. </w:t>
      </w:r>
    </w:p>
    <w:p w:rsidR="00C3641B" w:rsidRDefault="00C3641B">
      <w:pPr>
        <w:spacing w:before="120"/>
        <w:jc w:val="both"/>
      </w:pPr>
      <w:r>
        <w:t xml:space="preserve">     Я пытался научиться его распознавать, отлавливая признаки</w:t>
      </w:r>
      <w:r w:rsidR="00356A5A">
        <w:t>,</w:t>
      </w:r>
      <w:r>
        <w:t> — они повторяются у художников, не связанных между собой ни школой, ни временем, ни талантом. Но так</w:t>
      </w:r>
      <w:r w:rsidR="00356A5A">
        <w:t xml:space="preserve"> </w:t>
      </w:r>
      <w:r>
        <w:t>же подчиняют неподозревающих о них индивидов, как в прежние времена тысячелетиями подчиняли целые народы, не имея, впрочем, отношения ни к достоинствам, ни к недостаткам.</w:t>
      </w:r>
    </w:p>
    <w:p w:rsidR="00C3641B" w:rsidRDefault="00C3641B">
      <w:pPr>
        <w:spacing w:before="120"/>
        <w:jc w:val="both"/>
      </w:pPr>
      <w:r>
        <w:t xml:space="preserve">     Когда обрисовалась ситуация, расписанная в прошлой главе, я уже не сомневался, что такие особенности не являются исключительной принадлежностью произведений искусства. Судя по всему, они отражают действительную дифференцированность человеческого видения, а скульптура, рисунок и живопись показывают, как множились варианты с развитием мыслительного аппарата.</w:t>
      </w:r>
    </w:p>
    <w:p w:rsidR="00C3641B" w:rsidRDefault="00C3641B">
      <w:pPr>
        <w:spacing w:before="120"/>
        <w:ind w:firstLine="284"/>
        <w:jc w:val="both"/>
      </w:pPr>
      <w:r>
        <w:t xml:space="preserve">Я слышал, что некоторые народы не выделяли и не называли тот или иной цвет, будто не видели его вовсе. Другие, дескать, воспринимали окраску исключительно конкретно — вне всякой системы. Что убедительную для нас фотографию и сейчас </w:t>
      </w:r>
      <w:r>
        <w:lastRenderedPageBreak/>
        <w:t>не везде и не все могут отождествить с объектом и т.д. Но полагаться приходится на извлечённые из небытия схемы, опыт субъективных ощущений и всякие умозрительные эксперименты. Не в силах представить прибор, удостоверивший бы мои показания, проверяю впечатление впечатлением.</w:t>
      </w:r>
    </w:p>
    <w:p w:rsidR="00C3641B" w:rsidRDefault="00C3641B">
      <w:pPr>
        <w:spacing w:before="120"/>
        <w:ind w:firstLine="284"/>
        <w:jc w:val="both"/>
      </w:pPr>
      <w:r>
        <w:t xml:space="preserve">              </w:t>
      </w:r>
      <w:r w:rsidR="00F97135">
        <w:rPr>
          <w:noProof/>
        </w:rPr>
        <w:drawing>
          <wp:inline distT="0" distB="0" distL="0" distR="0">
            <wp:extent cx="4819650" cy="1838325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83832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E02A9">
        <w:t xml:space="preserve">              </w:t>
      </w:r>
    </w:p>
    <w:p w:rsidR="00C3641B" w:rsidRDefault="00C3641B">
      <w:pPr>
        <w:spacing w:before="120"/>
        <w:ind w:firstLine="284"/>
        <w:jc w:val="both"/>
      </w:pPr>
      <w:r>
        <w:t>Какие откровения можно выжать из этой фигуры?</w:t>
      </w:r>
    </w:p>
    <w:p w:rsidR="00C3641B" w:rsidRDefault="00C3641B">
      <w:pPr>
        <w:spacing w:before="120"/>
        <w:ind w:firstLine="284"/>
        <w:jc w:val="both"/>
      </w:pPr>
      <w:r>
        <w:t xml:space="preserve">Поверхность, скрытая под шапкой скульптуры, воздвигла на пересечении с ребрами три точки: она свидетельствует об </w:t>
      </w:r>
      <w:r>
        <w:rPr>
          <w:b/>
        </w:rPr>
        <w:t>объёме</w:t>
      </w:r>
      <w:r>
        <w:t xml:space="preserve">, которого мы, конечно, не видим, но «зная», домысливаем; отражая и преломляя свет, являет </w:t>
      </w:r>
      <w:r>
        <w:rPr>
          <w:b/>
        </w:rPr>
        <w:t>форму</w:t>
      </w:r>
      <w:r>
        <w:t xml:space="preserve"> обозримого окружения и снабжает </w:t>
      </w:r>
      <w:r>
        <w:rPr>
          <w:b/>
        </w:rPr>
        <w:t xml:space="preserve">рельефом </w:t>
      </w:r>
      <w:r>
        <w:t>бессодержательную плоскость.</w:t>
      </w:r>
    </w:p>
    <w:p w:rsidR="00C3641B" w:rsidRDefault="00C3641B">
      <w:pPr>
        <w:spacing w:before="120"/>
        <w:ind w:firstLine="284"/>
        <w:jc w:val="both"/>
      </w:pPr>
      <w:r>
        <w:t xml:space="preserve">                                      </w:t>
      </w:r>
      <w:r w:rsidR="00F97135">
        <w:rPr>
          <w:noProof/>
        </w:rPr>
        <w:drawing>
          <wp:inline distT="0" distB="0" distL="0" distR="0">
            <wp:extent cx="2628900" cy="1362075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3620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41B" w:rsidRDefault="00C3641B">
      <w:pPr>
        <w:spacing w:before="120"/>
        <w:ind w:firstLine="284"/>
        <w:jc w:val="both"/>
      </w:pPr>
      <w:r>
        <w:t>Одновременно три эти вещи разглядеть нельзя — я пробовал. Две тоже. Или одно, или другое, или третье. В скульптуре это заметно. Наверное, потому, что, узнавая изображение, мы становимся на точку зрения автора.</w:t>
      </w:r>
    </w:p>
    <w:p w:rsidR="00C3641B" w:rsidRDefault="00C3641B">
      <w:pPr>
        <w:spacing w:before="120"/>
        <w:ind w:firstLine="284"/>
        <w:jc w:val="both"/>
      </w:pPr>
      <w:r>
        <w:t>Три ипостаси скульптурной поверхности. Но это не объясняет, почему любой башмак мы можем увидеть и так, и э</w:t>
      </w:r>
      <w:r w:rsidR="009C1C88">
        <w:t>д</w:t>
      </w:r>
      <w:r>
        <w:t>ак, и не может быть изображения башмака равного самому башмаку. То есть, почему не может существовать четвертого — адекватного (в этом отношении) природному объекту варианта скульптуры, безразличного к тому, как на него смотрят?</w:t>
      </w:r>
    </w:p>
    <w:p w:rsidR="00C3641B" w:rsidRDefault="00C3641B">
      <w:pPr>
        <w:spacing w:before="120"/>
        <w:ind w:firstLine="284"/>
        <w:jc w:val="both"/>
      </w:pPr>
      <w:r>
        <w:t>Кажется, я нашёл трех авторов такой скульптуры: Древний Египет, Аристид Майоль и Анри Матисс. Во всяком случае, этот четвёртый вариант должен был найтись: не выражая ни одной из субъективных тенденций, он венчает тетраэдр, совмещаясь с точкой, отмеченной словом «скульптура».</w:t>
      </w:r>
    </w:p>
    <w:p w:rsidR="00C3641B" w:rsidRDefault="00C3641B">
      <w:pPr>
        <w:spacing w:before="120"/>
        <w:ind w:firstLine="284"/>
        <w:jc w:val="both"/>
      </w:pPr>
      <w:r>
        <w:t>Причем симптоматично даже геометрическое расположение (вне питающей зрени</w:t>
      </w:r>
      <w:r w:rsidR="00356A5A">
        <w:t>е поверхности) этой скульптуры-</w:t>
      </w:r>
      <w:r>
        <w:t>хамелеона.</w:t>
      </w:r>
    </w:p>
    <w:p w:rsidR="00C3641B" w:rsidRDefault="00C3641B">
      <w:pPr>
        <w:spacing w:before="120"/>
        <w:ind w:firstLine="284"/>
        <w:jc w:val="both"/>
        <w:rPr>
          <w:lang w:val="en-US"/>
        </w:rPr>
      </w:pPr>
      <w:r>
        <w:lastRenderedPageBreak/>
        <w:t>Структура рисунка идентична.</w:t>
      </w:r>
    </w:p>
    <w:p w:rsidR="00C3641B" w:rsidRDefault="00C3641B">
      <w:pPr>
        <w:spacing w:before="120"/>
        <w:ind w:firstLine="284"/>
        <w:jc w:val="both"/>
        <w:rPr>
          <w:b/>
        </w:rPr>
      </w:pPr>
      <w:r>
        <w:rPr>
          <w:lang w:val="en-US"/>
        </w:rPr>
        <w:t xml:space="preserve">                     </w:t>
      </w:r>
      <w:r w:rsidR="00F97135">
        <w:rPr>
          <w:noProof/>
        </w:rPr>
        <w:drawing>
          <wp:inline distT="0" distB="0" distL="0" distR="0">
            <wp:extent cx="4591050" cy="1819275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8192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41B" w:rsidRDefault="00C3641B">
      <w:pPr>
        <w:spacing w:before="120"/>
        <w:ind w:firstLine="284"/>
        <w:jc w:val="both"/>
        <w:rPr>
          <w:b/>
        </w:rPr>
      </w:pPr>
      <w:r>
        <w:rPr>
          <w:b/>
        </w:rPr>
        <w:t>Пятно</w:t>
      </w:r>
      <w:r>
        <w:t xml:space="preserve"> уничтожает плоскость, возбуждая привычные ассоциации: контрастирует — иначе отражает свет — обладает отличными свойствами — значит, другое.</w:t>
      </w:r>
    </w:p>
    <w:p w:rsidR="00C3641B" w:rsidRDefault="00C3641B">
      <w:pPr>
        <w:spacing w:before="120"/>
        <w:ind w:firstLine="284"/>
        <w:jc w:val="both"/>
      </w:pPr>
      <w:r>
        <w:rPr>
          <w:b/>
        </w:rPr>
        <w:t>Тональное</w:t>
      </w:r>
      <w:r>
        <w:t xml:space="preserve"> многообразие, наделяя узнаваемые объекты индивидуальными характеристиками, подводит к цвету. А </w:t>
      </w:r>
      <w:r>
        <w:rPr>
          <w:b/>
        </w:rPr>
        <w:t>линия</w:t>
      </w:r>
      <w:r>
        <w:t> — граница — несёт тем большую нагрузку, чем меньше её способны принять пятно и тон.</w:t>
      </w:r>
    </w:p>
    <w:p w:rsidR="00C3641B" w:rsidRDefault="00C3641B">
      <w:pPr>
        <w:spacing w:before="120"/>
        <w:ind w:firstLine="284"/>
        <w:jc w:val="both"/>
      </w:pPr>
      <w:r>
        <w:t>Эти три способа узнавания буквально отпечатаны в рисунке, который производит и четвёртый вариант, обнаруживающий себя способностью показаться любым из первых трёх.</w:t>
      </w:r>
    </w:p>
    <w:p w:rsidR="00C3641B" w:rsidRDefault="00C3641B">
      <w:pPr>
        <w:spacing w:before="120"/>
        <w:ind w:firstLine="284"/>
        <w:jc w:val="both"/>
      </w:pPr>
      <w:r>
        <w:t>Всё осложняется тем, что нарисованный предмет сохраняет особенности произведения скульптуры. Изображение на плоскости — иллюзия в квадрате: четырежды четыре — шестнадцать. Шестнадцать вариантов всего когда-либо нарисованного.</w:t>
      </w:r>
    </w:p>
    <w:p w:rsidR="00C3641B" w:rsidRDefault="00C3641B">
      <w:pPr>
        <w:spacing w:before="120"/>
        <w:ind w:firstLine="284"/>
        <w:jc w:val="both"/>
        <w:rPr>
          <w:lang w:val="en-US"/>
        </w:rPr>
      </w:pPr>
      <w:r>
        <w:t>Живопись.</w:t>
      </w:r>
    </w:p>
    <w:p w:rsidR="00C3641B" w:rsidRDefault="00C3641B">
      <w:pPr>
        <w:spacing w:before="120"/>
        <w:ind w:firstLine="284"/>
        <w:jc w:val="both"/>
      </w:pPr>
      <w:r>
        <w:rPr>
          <w:lang w:val="en-US"/>
        </w:rPr>
        <w:t xml:space="preserve">                               </w:t>
      </w:r>
      <w:r w:rsidR="00F97135">
        <w:rPr>
          <w:noProof/>
        </w:rPr>
        <w:drawing>
          <wp:inline distT="0" distB="0" distL="0" distR="0">
            <wp:extent cx="4114800" cy="1619250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6192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41B" w:rsidRDefault="00C3641B">
      <w:pPr>
        <w:spacing w:before="120"/>
        <w:ind w:firstLine="284"/>
        <w:jc w:val="both"/>
      </w:pPr>
      <w:r>
        <w:t xml:space="preserve">Всё то же. </w:t>
      </w:r>
      <w:r>
        <w:rPr>
          <w:b/>
        </w:rPr>
        <w:t>Жёлтый</w:t>
      </w:r>
      <w:r>
        <w:t xml:space="preserve"> полнее всего выражает свет, а </w:t>
      </w:r>
      <w:r>
        <w:rPr>
          <w:b/>
        </w:rPr>
        <w:t>синий</w:t>
      </w:r>
      <w:r>
        <w:t xml:space="preserve"> окрашивает расстояния. </w:t>
      </w:r>
      <w:r>
        <w:rPr>
          <w:b/>
        </w:rPr>
        <w:t>Красный</w:t>
      </w:r>
      <w:r>
        <w:t> — цвет конкретности. По аналогии с предыдущим приходится думать, что зрение фокусируется в соответствии с этими тремя катализаторами. Живопись это подтверждает. «Синий» Энгр и «красный» Делакруа. Все великие импрессионисты — «желтые». Впрочем, явление шире прозвища: начинаясь, по-моему, с Коро, оно включает Редона.</w:t>
      </w:r>
    </w:p>
    <w:p w:rsidR="00C3641B" w:rsidRDefault="00C3641B">
      <w:pPr>
        <w:spacing w:before="120"/>
        <w:ind w:firstLine="284"/>
        <w:jc w:val="both"/>
      </w:pPr>
      <w:r>
        <w:lastRenderedPageBreak/>
        <w:t>Но четвёртый вариант, хоть у меня и получается его воспроизводить… Эти четвертые варианты свалились на меня совсем недавно и, учитывая все разновидности скульптуры и рисунка, делают живопись иллюзией в четвертой степени — двести пятьдесят шесть вариантов воплощения.</w:t>
      </w:r>
    </w:p>
    <w:p w:rsidR="00C3641B" w:rsidRDefault="00C3641B">
      <w:pPr>
        <w:spacing w:before="120"/>
        <w:ind w:firstLine="284"/>
        <w:jc w:val="both"/>
      </w:pPr>
      <w:r>
        <w:t>Кстати, фотография чёрно-белая и цветная — в обоих случаях — четвертые варианты. Конечно, это не относится к сфотографированным произведениям искусства. Причём, фотография разных произведений, размещённых в одном интерьере</w:t>
      </w:r>
      <w:r w:rsidR="009C1C88">
        <w:t>,</w:t>
      </w:r>
      <w:r>
        <w:t xml:space="preserve"> позволяет обнаружить присущие им специфики.</w:t>
      </w:r>
    </w:p>
    <w:p w:rsidR="00C3641B" w:rsidRDefault="00C3641B">
      <w:pPr>
        <w:spacing w:before="120"/>
        <w:ind w:firstLine="284"/>
        <w:jc w:val="both"/>
      </w:pPr>
      <w:r>
        <w:t>Такой же многослойный эффект возможен и в отдельных произведениях. К тому же, я обнаружил несколько случаев изменения их характеристик в течение жизни автора, и сам тому пример.</w:t>
      </w:r>
    </w:p>
    <w:p w:rsidR="00C3641B" w:rsidRDefault="00C3641B">
      <w:pPr>
        <w:spacing w:before="120"/>
        <w:ind w:firstLine="284"/>
        <w:jc w:val="both"/>
      </w:pPr>
      <w:r>
        <w:t>Но существует ли всё, о чем я написал? Впрочем, кажется самим собой разумеющимся существование того, что мы воспринимаем органами чувств.</w:t>
      </w:r>
    </w:p>
    <w:p w:rsidR="00C3641B" w:rsidRDefault="004318AA">
      <w:pPr>
        <w:spacing w:before="120"/>
        <w:ind w:firstLine="284"/>
        <w:jc w:val="both"/>
      </w:pPr>
      <w:r>
        <w:t>Однако</w:t>
      </w:r>
      <w:r w:rsidR="00C3641B">
        <w:t xml:space="preserve"> таким образом можно набросать много заявлений. Например, об исключительной роли осязания. Что ни один художник не видит своего произведения в момент создания — всегда этому что-нибудь препятствует: кисточка, карандаш, резец, рука или что-нибудь другое. Что именно осязание является передатчиком непостижимых внутренних состояний, то есть делает произведение произведением искусства.</w:t>
      </w:r>
    </w:p>
    <w:p w:rsidR="00C3641B" w:rsidRDefault="00C3641B">
      <w:pPr>
        <w:spacing w:before="120"/>
        <w:ind w:firstLine="284"/>
        <w:jc w:val="both"/>
      </w:pPr>
      <w:r>
        <w:t xml:space="preserve">Но есть ли смысл распространяться? Я не могу это обосновать, тем более что не знаю, каким образом осязание связано с изложенным прежде. </w:t>
      </w:r>
    </w:p>
    <w:p w:rsidR="00C3641B" w:rsidRDefault="00C3641B">
      <w:pPr>
        <w:spacing w:before="120"/>
        <w:ind w:firstLine="284"/>
        <w:jc w:val="both"/>
        <w:rPr>
          <w:b/>
          <w:sz w:val="28"/>
          <w:szCs w:val="28"/>
        </w:rPr>
      </w:pPr>
      <w:r>
        <w:t xml:space="preserve">Другая тема: произведение искусства как совокупность прикосновений. Представление о нём в качестве суммы </w:t>
      </w:r>
      <w:r w:rsidR="00462409">
        <w:t>п</w:t>
      </w:r>
      <w:r>
        <w:t xml:space="preserve">ротиворечит его ощутимой цельности. К счастью, игра слов или нечто большее — глубокое их родство — открывает </w:t>
      </w:r>
      <w:r w:rsidR="00462409">
        <w:t>«</w:t>
      </w:r>
      <w:r>
        <w:t>истину</w:t>
      </w:r>
      <w:r w:rsidR="00462409">
        <w:t>».</w:t>
      </w:r>
      <w:r>
        <w:t xml:space="preserve"> Каждое прикосновение есть сомножитель, определяющий кратность целого.</w:t>
      </w:r>
      <w:r w:rsidR="004318AA">
        <w:t xml:space="preserve"> Однако, как ни</w:t>
      </w:r>
      <w:r w:rsidR="00462409">
        <w:t xml:space="preserve"> обидно, такая арифметическая аллегория не проходит: пользуясь тем же языком, каждое прикосновение способно создать новую кратность, но … аннулируя предыдущую.</w:t>
      </w:r>
    </w:p>
    <w:p w:rsidR="00C3641B" w:rsidRDefault="00C3641B">
      <w:pPr>
        <w:spacing w:before="240" w:after="240"/>
        <w:jc w:val="center"/>
      </w:pPr>
      <w:r>
        <w:rPr>
          <w:b/>
          <w:sz w:val="28"/>
          <w:szCs w:val="28"/>
        </w:rPr>
        <w:t>VII. Технические вопросы</w:t>
      </w:r>
    </w:p>
    <w:p w:rsidR="00C3641B" w:rsidRDefault="00C3641B">
      <w:pPr>
        <w:spacing w:before="120"/>
        <w:ind w:firstLine="284"/>
        <w:jc w:val="both"/>
      </w:pPr>
      <w:r>
        <w:t>Вряд ли возможно рассказать, что именно я вижу. Тем более что вначале, особенно первый год, я постоянно путался. Значит, это дело — превратить себя в прибор — требует определённых усилий.</w:t>
      </w:r>
    </w:p>
    <w:p w:rsidR="00C3641B" w:rsidRDefault="00C3641B">
      <w:pPr>
        <w:spacing w:before="120"/>
        <w:ind w:firstLine="284"/>
        <w:jc w:val="both"/>
      </w:pPr>
      <w:r>
        <w:t>Но рассказать, как смотрю, я, наверное, должен хотя бы ради своих картинок — иначе значки, которые оставлял с обратной стороны холстов и рисунков, останутся непонятными. Наверное, грешу оптимизмом.</w:t>
      </w:r>
    </w:p>
    <w:p w:rsidR="00C3641B" w:rsidRDefault="00C3641B">
      <w:pPr>
        <w:spacing w:before="120"/>
        <w:ind w:firstLine="284"/>
        <w:jc w:val="both"/>
      </w:pPr>
      <w:r>
        <w:t>Начну с того, что живопись — ребёнок</w:t>
      </w:r>
      <w:r w:rsidR="00356A5A">
        <w:t>,</w:t>
      </w:r>
      <w:r>
        <w:t xml:space="preserve"> вступивший уже в пору зрелости искусства</w:t>
      </w:r>
      <w:r w:rsidR="00356A5A">
        <w:t>,</w:t>
      </w:r>
      <w:r>
        <w:t> — с младенчества обзавелась рамой. У скульптуры её заменял пьедестал, но это всё равно, что сравнивать одежды греческие и средневековые (не могу решить, родился ли рисунок, который до сих пор разгуливает нагишом).</w:t>
      </w:r>
    </w:p>
    <w:p w:rsidR="00C3641B" w:rsidRDefault="00C3641B">
      <w:pPr>
        <w:spacing w:before="120"/>
        <w:ind w:firstLine="284"/>
        <w:jc w:val="both"/>
      </w:pPr>
      <w:r>
        <w:t>Именно рама, её порой бросающееся в глаза несоответствие картине, которую она одевает, даёт повод для необходимого «почему»?</w:t>
      </w:r>
    </w:p>
    <w:p w:rsidR="00C3641B" w:rsidRDefault="00C3641B">
      <w:pPr>
        <w:spacing w:before="120"/>
        <w:ind w:firstLine="284"/>
        <w:jc w:val="both"/>
      </w:pPr>
      <w:r>
        <w:lastRenderedPageBreak/>
        <w:t>В ГМИИ им. Пушкина, начиная — насколько я помню — с семидесятых годов, стали, «переодевать» из бронзы в серые рамы картины Анри Матисса. Вначале их было три — алжирский цикл. Смотрелось это, по-моему, ужасно — я просто не смог их увидеть. Недавно их стало уже семь. И вот последний раз — они все снова в бронзе.</w:t>
      </w:r>
    </w:p>
    <w:p w:rsidR="00C3641B" w:rsidRDefault="00C3641B">
      <w:pPr>
        <w:spacing w:before="120"/>
        <w:ind w:firstLine="284"/>
        <w:jc w:val="both"/>
      </w:pPr>
      <w:r>
        <w:t>Но дело в том, что Матисс сам написал, как красить рамы для этих (первых трёх) картин: белая и немного чёрной и ультрамарина (синий)</w:t>
      </w:r>
      <w:del w:id="99" w:author="Людмила" w:date="2014-03-03T12:53:00Z">
        <w:r w:rsidDel="00CD70AC">
          <w:rPr>
            <w:rStyle w:val="11"/>
          </w:rPr>
          <w:delText xml:space="preserve"> </w:delText>
        </w:r>
      </w:del>
      <w:r w:rsidR="006E1E83" w:rsidRPr="006E1E83">
        <w:rPr>
          <w:rStyle w:val="11"/>
          <w:sz w:val="20"/>
          <w:szCs w:val="20"/>
          <w:rPrChange w:id="100" w:author="Людмила" w:date="2014-03-03T12:53:00Z">
            <w:rPr>
              <w:rStyle w:val="11"/>
            </w:rPr>
          </w:rPrChange>
        </w:rPr>
        <w:footnoteReference w:id="6"/>
      </w:r>
      <w:r>
        <w:t>. Неужели ошибался? Между тем, рядом висят как минимум две его картины в старых серых рамах и отлично выглядят. В чём разница?</w:t>
      </w:r>
    </w:p>
    <w:p w:rsidR="00C3641B" w:rsidRDefault="00C3641B">
      <w:pPr>
        <w:spacing w:before="120"/>
        <w:ind w:firstLine="284"/>
        <w:jc w:val="both"/>
      </w:pPr>
      <w:r>
        <w:t>В первую очередь, думаю, в конфигурации рам. Все новые рамы были устроены по одному шаблону:</w:t>
      </w:r>
    </w:p>
    <w:p w:rsidR="006E6982" w:rsidRDefault="006E6982">
      <w:pPr>
        <w:spacing w:before="120"/>
        <w:ind w:firstLine="284"/>
        <w:jc w:val="both"/>
      </w:pPr>
    </w:p>
    <w:p w:rsidR="00C3641B" w:rsidRDefault="00C3641B">
      <w:pPr>
        <w:spacing w:before="120"/>
        <w:ind w:firstLine="284"/>
        <w:jc w:val="both"/>
      </w:pPr>
      <w:r>
        <w:t xml:space="preserve">                                         </w:t>
      </w:r>
      <w:r w:rsidR="00F97135">
        <w:rPr>
          <w:noProof/>
        </w:rPr>
        <w:drawing>
          <wp:inline distT="0" distB="0" distL="0" distR="0">
            <wp:extent cx="2295525" cy="790575"/>
            <wp:effectExtent l="1905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7905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82" w:rsidRDefault="006E6982">
      <w:pPr>
        <w:spacing w:before="120"/>
        <w:ind w:firstLine="284"/>
        <w:jc w:val="both"/>
      </w:pPr>
    </w:p>
    <w:p w:rsidR="00C3641B" w:rsidRDefault="00C3641B">
      <w:pPr>
        <w:spacing w:before="120"/>
        <w:ind w:firstLine="284"/>
        <w:jc w:val="both"/>
      </w:pPr>
      <w:r>
        <w:t>А старые:</w:t>
      </w:r>
    </w:p>
    <w:p w:rsidR="00C3641B" w:rsidRDefault="00C3641B">
      <w:pPr>
        <w:spacing w:before="120"/>
        <w:ind w:firstLine="284"/>
        <w:jc w:val="both"/>
      </w:pPr>
      <w:r>
        <w:t>Или почти так (правда, с очень любопытным различием).</w:t>
      </w:r>
    </w:p>
    <w:p w:rsidR="00C3641B" w:rsidRDefault="00C3641B">
      <w:pPr>
        <w:spacing w:before="120"/>
        <w:ind w:firstLine="284"/>
        <w:jc w:val="both"/>
      </w:pPr>
      <w:r>
        <w:t>Неудача подсказывает, что старые конструкторы знали что-то, неизвестное новым. Но в то же время и эта новая конструкция в</w:t>
      </w:r>
      <w:r w:rsidR="00356A5A">
        <w:t>озникла явно не</w:t>
      </w:r>
      <w:r>
        <w:t>спроста.</w:t>
      </w:r>
    </w:p>
    <w:p w:rsidR="00C3641B" w:rsidRDefault="00C3641B">
      <w:pPr>
        <w:spacing w:before="120"/>
        <w:ind w:firstLine="284"/>
        <w:jc w:val="both"/>
      </w:pPr>
      <w:r>
        <w:t>Напомню схему:</w:t>
      </w:r>
    </w:p>
    <w:p w:rsidR="006E6982" w:rsidRDefault="006E6982">
      <w:pPr>
        <w:spacing w:before="120"/>
        <w:ind w:firstLine="284"/>
        <w:jc w:val="both"/>
      </w:pPr>
    </w:p>
    <w:p w:rsidR="006E6982" w:rsidRDefault="006E6982">
      <w:pPr>
        <w:spacing w:before="120"/>
        <w:ind w:firstLine="284"/>
        <w:jc w:val="both"/>
        <w:rPr>
          <w:lang w:val="en-US"/>
        </w:rPr>
      </w:pPr>
    </w:p>
    <w:p w:rsidR="00C3641B" w:rsidRDefault="00C3641B">
      <w:pPr>
        <w:spacing w:before="120"/>
        <w:ind w:firstLine="284"/>
        <w:jc w:val="both"/>
      </w:pPr>
      <w:r>
        <w:rPr>
          <w:lang w:val="en-US"/>
        </w:rPr>
        <w:t xml:space="preserve">                                     </w:t>
      </w:r>
      <w:r w:rsidR="00F97135">
        <w:rPr>
          <w:noProof/>
        </w:rPr>
        <w:drawing>
          <wp:inline distT="0" distB="0" distL="0" distR="0">
            <wp:extent cx="1762125" cy="1704975"/>
            <wp:effectExtent l="1905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704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982" w:rsidRDefault="006E6982">
      <w:pPr>
        <w:spacing w:before="120"/>
        <w:ind w:firstLine="284"/>
        <w:jc w:val="both"/>
      </w:pPr>
    </w:p>
    <w:p w:rsidR="006E6982" w:rsidRDefault="006E6982">
      <w:pPr>
        <w:spacing w:before="120"/>
        <w:ind w:firstLine="284"/>
        <w:jc w:val="both"/>
      </w:pPr>
    </w:p>
    <w:p w:rsidR="00C3641B" w:rsidRDefault="00C3641B">
      <w:pPr>
        <w:spacing w:before="120"/>
        <w:ind w:firstLine="284"/>
        <w:jc w:val="both"/>
      </w:pPr>
      <w:r>
        <w:t>Три варианта, из которых можно вывести три принципиально разные типа конфигурации рамы:</w:t>
      </w:r>
    </w:p>
    <w:p w:rsidR="00C3641B" w:rsidRDefault="00C3641B">
      <w:pPr>
        <w:spacing w:before="120"/>
        <w:ind w:firstLine="284"/>
        <w:jc w:val="both"/>
      </w:pPr>
      <w:r>
        <w:lastRenderedPageBreak/>
        <w:t xml:space="preserve">  </w:t>
      </w:r>
      <w:r w:rsidR="00F97135">
        <w:rPr>
          <w:noProof/>
        </w:rPr>
        <w:drawing>
          <wp:inline distT="0" distB="0" distL="0" distR="0">
            <wp:extent cx="5857875" cy="1476375"/>
            <wp:effectExtent l="1905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4763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41B" w:rsidRDefault="00C3641B">
      <w:pPr>
        <w:spacing w:before="120"/>
        <w:ind w:firstLine="284"/>
        <w:jc w:val="both"/>
      </w:pPr>
      <w:r>
        <w:t xml:space="preserve">Поверхность рамы, обращённая к зрителю, оказывается, может быть, комфортным или дискомфортным продолжением варианта </w:t>
      </w:r>
      <w:r w:rsidR="0018284D">
        <w:t>восприятия</w:t>
      </w:r>
      <w:r>
        <w:t>, воспроизведённого картиной.</w:t>
      </w:r>
    </w:p>
    <w:p w:rsidR="00C3641B" w:rsidRDefault="00C3641B">
      <w:pPr>
        <w:spacing w:before="120"/>
        <w:ind w:firstLine="284"/>
        <w:jc w:val="both"/>
      </w:pPr>
      <w:r>
        <w:t>Первый — по моим наблюдениям — встречается в</w:t>
      </w:r>
      <w:r w:rsidR="00356A5A">
        <w:t xml:space="preserve"> живописи очень редко. А вот два</w:t>
      </w:r>
      <w:r>
        <w:t xml:space="preserve"> других, с поправкой на полезный для поверхности рамы рельеф, кажутся узнаваемыми.</w:t>
      </w:r>
    </w:p>
    <w:p w:rsidR="00C3641B" w:rsidRDefault="00C3641B">
      <w:pPr>
        <w:spacing w:before="120"/>
        <w:ind w:firstLine="284"/>
        <w:jc w:val="both"/>
      </w:pPr>
      <w:r>
        <w:t>В случае с современным обрамлением Матисса, похоже (тем более что данный тип рам не характерен для оформления других его картин), что кто-то пошёл на это новшество сознательно, считая, что эта живопись относится ко второму варианту, то есть, попросту говоря, плоская, — и ошибся</w:t>
      </w:r>
      <w:r w:rsidR="006E1E83" w:rsidRPr="006E1E83">
        <w:rPr>
          <w:rStyle w:val="a8"/>
          <w:sz w:val="20"/>
          <w:szCs w:val="20"/>
          <w:rPrChange w:id="111" w:author="Людмила" w:date="2014-03-03T12:54:00Z">
            <w:rPr>
              <w:rStyle w:val="a8"/>
            </w:rPr>
          </w:rPrChange>
        </w:rPr>
        <w:footnoteReference w:id="7"/>
      </w:r>
      <w:r>
        <w:t>.</w:t>
      </w:r>
    </w:p>
    <w:p w:rsidR="00C3641B" w:rsidRDefault="00C3641B">
      <w:pPr>
        <w:spacing w:before="120"/>
        <w:ind w:firstLine="284"/>
        <w:jc w:val="both"/>
      </w:pPr>
      <w:r>
        <w:t>Теперь о цвете. Я как-то облепил несколько примитивных рамок к своим картинам красным скотчем, — а в «красном» я писал до последнего времени — и они отлично подошли. Матисс, видимо, не стремился к такой крайности — он хотел дать синим лишь намёк, завуалированный серым.</w:t>
      </w:r>
    </w:p>
    <w:p w:rsidR="00C3641B" w:rsidRDefault="00C3641B">
      <w:pPr>
        <w:spacing w:before="120"/>
        <w:ind w:firstLine="284"/>
        <w:jc w:val="both"/>
      </w:pPr>
      <w:r>
        <w:t>Но и в этом отношении новые рамы, пожалуй, казались слишком светлыми — намного светлее, приемлемого для синего тона.</w:t>
      </w:r>
    </w:p>
    <w:p w:rsidR="00C3641B" w:rsidRDefault="00C3641B">
      <w:pPr>
        <w:spacing w:before="120"/>
        <w:ind w:firstLine="284"/>
        <w:jc w:val="both"/>
      </w:pPr>
      <w:r>
        <w:t>Другое дело — бронза с её рефлексирующей поверхностью, допускающей патинирование в широком диапазоне оттенков, она почти универсальна, если, конечно, не обработана «строго наоборот».</w:t>
      </w:r>
    </w:p>
    <w:p w:rsidR="00C3641B" w:rsidRDefault="00B720D4">
      <w:pPr>
        <w:spacing w:before="120"/>
        <w:ind w:firstLine="284"/>
        <w:jc w:val="both"/>
      </w:pPr>
      <w:r>
        <w:t>Разумеется</w:t>
      </w:r>
      <w:r w:rsidR="00C3641B">
        <w:t>, соответствие или несоответствие рамы — слишком субъективный, на первый взгляд, показатель. Однако ограничение выбора пропорционально повышает его эффективность, и для меня он стал индикатором, позволяющим выяснить характеристики произведения.</w:t>
      </w:r>
    </w:p>
    <w:p w:rsidR="00C3641B" w:rsidRDefault="00C3641B">
      <w:pPr>
        <w:spacing w:before="120"/>
        <w:ind w:firstLine="284"/>
        <w:jc w:val="both"/>
      </w:pPr>
      <w:r>
        <w:t>Чтобы кратко отметить возможные варианты, я пользовался значками, которые придумывались постепенно, поэтому в них нет строгой системы. Применительно к тенденциям скульптуры (или к вариантам «скульптурного» восприятия живописи, о которых свидетельствовали конфигурации рам) я использовал соответственно такие значки:</w:t>
      </w:r>
      <w:r w:rsidR="00356A5A">
        <w:rPr>
          <w:rFonts w:ascii="Adobe Garamond Pro" w:hAnsi="Adobe Garamond Pro"/>
          <w:shd w:val="clear" w:color="auto" w:fill="FFFF00"/>
        </w:rPr>
        <w:t xml:space="preserve"> </w:t>
      </w:r>
      <w:r>
        <w:rPr>
          <w:rFonts w:ascii="Adobe Garamond Pro" w:hAnsi="Adobe Garamond Pro"/>
          <w:shd w:val="clear" w:color="auto" w:fill="FFFF00"/>
        </w:rPr>
        <w:t>O</w:t>
      </w:r>
      <w:r>
        <w:rPr>
          <w:shd w:val="clear" w:color="auto" w:fill="FFFF00"/>
        </w:rPr>
        <w:t>; ┘</w:t>
      </w:r>
      <w:del w:id="120" w:author="Людмила" w:date="2014-03-03T13:41:00Z">
        <w:r w:rsidDel="00647084">
          <w:rPr>
            <w:shd w:val="clear" w:color="auto" w:fill="FFFF00"/>
          </w:rPr>
          <w:delText xml:space="preserve">   </w:delText>
        </w:r>
      </w:del>
      <w:r>
        <w:rPr>
          <w:shd w:val="clear" w:color="auto" w:fill="FFFF00"/>
        </w:rPr>
        <w:t>;</w:t>
      </w:r>
      <w:ins w:id="121" w:author="Людмила" w:date="2014-03-03T13:41:00Z">
        <w:r w:rsidR="00647084">
          <w:rPr>
            <w:shd w:val="clear" w:color="auto" w:fill="FFFF00"/>
          </w:rPr>
          <w:t> </w:t>
        </w:r>
      </w:ins>
      <w:del w:id="122" w:author="Людмила" w:date="2014-03-03T13:41:00Z">
        <w:r w:rsidDel="00647084">
          <w:rPr>
            <w:shd w:val="clear" w:color="auto" w:fill="FFFF00"/>
          </w:rPr>
          <w:delText xml:space="preserve">    </w:delText>
        </w:r>
      </w:del>
      <w:r>
        <w:rPr>
          <w:shd w:val="clear" w:color="auto" w:fill="FFFF00"/>
        </w:rPr>
        <w:t> </w:t>
      </w:r>
      <w:r>
        <w:t>— что обозначило объём, плоскость и пространство формы.</w:t>
      </w:r>
    </w:p>
    <w:p w:rsidR="00C3641B" w:rsidRDefault="00C3641B">
      <w:pPr>
        <w:spacing w:before="120"/>
        <w:ind w:firstLine="284"/>
        <w:jc w:val="both"/>
      </w:pPr>
      <w:r>
        <w:t>Четвертый, «у</w:t>
      </w:r>
      <w:r w:rsidR="00356A5A">
        <w:t xml:space="preserve">ниверсальный» вариант пометил: </w:t>
      </w:r>
      <w:r>
        <w:t>∼</w:t>
      </w:r>
    </w:p>
    <w:p w:rsidR="00C3641B" w:rsidRDefault="00C3641B">
      <w:pPr>
        <w:spacing w:before="120"/>
        <w:ind w:firstLine="284"/>
        <w:jc w:val="both"/>
      </w:pPr>
      <w:r>
        <w:lastRenderedPageBreak/>
        <w:t>(Кстати, тенденции скульптуры и скульптурного восприятия, засвидетельствованного живописью, не всегда совпадают у одного и того же автора — как, например, у Матисса.)</w:t>
      </w:r>
    </w:p>
    <w:p w:rsidR="00C3641B" w:rsidRDefault="00C3641B">
      <w:pPr>
        <w:spacing w:before="120"/>
        <w:ind w:firstLine="284"/>
        <w:jc w:val="both"/>
      </w:pPr>
      <w:r>
        <w:t xml:space="preserve">Относительно живописных тенденций: </w:t>
      </w:r>
      <w:r>
        <w:rPr>
          <w:smallCaps/>
        </w:rPr>
        <w:t>ж</w:t>
      </w:r>
      <w:del w:id="123" w:author="Людмила" w:date="2014-03-03T13:42:00Z">
        <w:r w:rsidDel="00647084">
          <w:rPr>
            <w:smallCaps/>
          </w:rPr>
          <w:delText>.</w:delText>
        </w:r>
      </w:del>
      <w:r>
        <w:rPr>
          <w:smallCaps/>
        </w:rPr>
        <w:t>; кр</w:t>
      </w:r>
      <w:del w:id="124" w:author="Людмила" w:date="2014-03-03T13:42:00Z">
        <w:r w:rsidDel="00647084">
          <w:rPr>
            <w:smallCaps/>
          </w:rPr>
          <w:delText>.</w:delText>
        </w:r>
      </w:del>
      <w:r>
        <w:rPr>
          <w:smallCaps/>
        </w:rPr>
        <w:t>; с</w:t>
      </w:r>
      <w:ins w:id="125" w:author="Людмила" w:date="2014-03-03T13:42:00Z">
        <w:r w:rsidR="00647084">
          <w:t xml:space="preserve"> </w:t>
        </w:r>
      </w:ins>
      <w:del w:id="126" w:author="Людмила" w:date="2014-03-03T13:42:00Z">
        <w:r w:rsidDel="00647084">
          <w:rPr>
            <w:smallCaps/>
          </w:rPr>
          <w:delText>.</w:delText>
        </w:r>
        <w:r w:rsidDel="00647084">
          <w:delText xml:space="preserve"> </w:delText>
        </w:r>
      </w:del>
      <w:r>
        <w:t xml:space="preserve">(жёлтый, красный </w:t>
      </w:r>
      <w:r w:rsidR="00217E7F">
        <w:t xml:space="preserve">и синий). </w:t>
      </w:r>
      <w:r w:rsidR="00356A5A">
        <w:t>Четвёрты</w:t>
      </w:r>
      <w:r w:rsidR="00E237DF">
        <w:t>й обозначил той</w:t>
      </w:r>
      <w:r>
        <w:t xml:space="preserve"> же волной </w:t>
      </w:r>
      <w:r w:rsidRPr="006F49F7">
        <w:rPr>
          <w:sz w:val="48"/>
          <w:szCs w:val="48"/>
        </w:rPr>
        <w:t>˷.</w:t>
      </w:r>
    </w:p>
    <w:p w:rsidR="00C3641B" w:rsidRDefault="00C3641B">
      <w:pPr>
        <w:spacing w:before="120"/>
        <w:ind w:firstLine="284"/>
        <w:jc w:val="both"/>
      </w:pPr>
      <w:r>
        <w:t>Наконец, рисунок — он гол, ведь паспорт</w:t>
      </w:r>
      <w:r w:rsidR="00217E7F">
        <w:fldChar w:fldCharType="begin"/>
      </w:r>
      <w:r w:rsidR="00217E7F">
        <w:rPr>
          <w:lang w:val="en-US"/>
        </w:rPr>
        <w:instrText>eq</w:instrText>
      </w:r>
      <w:r w:rsidR="00217E7F" w:rsidRPr="00217E7F">
        <w:instrText xml:space="preserve"> \</w:instrText>
      </w:r>
      <w:r w:rsidR="00217E7F">
        <w:rPr>
          <w:lang w:val="en-US"/>
        </w:rPr>
        <w:instrText>o</w:instrText>
      </w:r>
      <w:r w:rsidR="00217E7F">
        <w:instrText>(´;у)</w:instrText>
      </w:r>
      <w:r w:rsidR="00217E7F">
        <w:fldChar w:fldCharType="end"/>
      </w:r>
      <w:r>
        <w:t xml:space="preserve"> трудно считать полноценной одеждой. Но для определения его скульптурного потенциала можно попробовать подставлять к нему раму так же, как к живописи. Имея в</w:t>
      </w:r>
      <w:r w:rsidR="009D055F">
        <w:t xml:space="preserve"> </w:t>
      </w:r>
      <w:r>
        <w:t>виду конфигурацию рамы, можно попытаться кое-как приладить её даже к самой скульптуре. Однако актуальный для живописи триколор в этих случаях ничего не покажет.</w:t>
      </w:r>
    </w:p>
    <w:p w:rsidR="00C3641B" w:rsidRDefault="00C3641B">
      <w:pPr>
        <w:spacing w:before="120"/>
        <w:ind w:firstLine="284"/>
        <w:jc w:val="both"/>
      </w:pPr>
      <w:r>
        <w:t>Тем не менее рама ли, паспорту ли, но, видимо, их окраска и есть ключ к рисунку. И дело опять в соответствии.</w:t>
      </w:r>
    </w:p>
    <w:p w:rsidR="00C3641B" w:rsidRDefault="00C3641B">
      <w:pPr>
        <w:spacing w:before="120"/>
        <w:ind w:firstLine="284"/>
        <w:jc w:val="both"/>
      </w:pPr>
      <w:r>
        <w:t>Первый вариант — пятно или, вернее, совокупность пятен хорошо поддерживает их тональное среднеарифметическое — серый. Возможно, и потому, что серая окраска наиболее выявляет свойства плоскости, подчёркивая этим иллюзорный рельеф рисунка.</w:t>
      </w:r>
    </w:p>
    <w:p w:rsidR="00C3641B" w:rsidRDefault="00C3641B">
      <w:pPr>
        <w:spacing w:before="120"/>
        <w:ind w:firstLine="284"/>
        <w:jc w:val="both"/>
      </w:pPr>
      <w:r>
        <w:t>Для второго предпочтительнее белый или чёрный, предельно усиливающие тональный контраст.</w:t>
      </w:r>
    </w:p>
    <w:p w:rsidR="00C3641B" w:rsidRDefault="00C3641B">
      <w:pPr>
        <w:spacing w:before="120"/>
        <w:ind w:firstLine="284"/>
        <w:jc w:val="both"/>
      </w:pPr>
      <w:r>
        <w:t>А третий нуждается хотя бы в легкой подцветке, смягчающей как контрастность, так и лапидарность плоскости.</w:t>
      </w:r>
    </w:p>
    <w:p w:rsidR="00C3641B" w:rsidRDefault="00C3641B">
      <w:pPr>
        <w:spacing w:before="120"/>
        <w:ind w:firstLine="284"/>
        <w:jc w:val="both"/>
      </w:pPr>
      <w:r>
        <w:t xml:space="preserve">Примерно так я их и маркировал — вероятно, не слишком удачно; оставив за четвертым опять же </w:t>
      </w:r>
      <w:r>
        <w:rPr>
          <w:sz w:val="48"/>
          <w:szCs w:val="48"/>
        </w:rPr>
        <w:t>˷</w:t>
      </w:r>
      <w:r>
        <w:t>.</w:t>
      </w:r>
    </w:p>
    <w:p w:rsidR="00570C58" w:rsidRDefault="00C3641B">
      <w:pPr>
        <w:spacing w:before="120"/>
        <w:ind w:firstLine="284"/>
        <w:jc w:val="both"/>
      </w:pPr>
      <w:r>
        <w:t>Для меня также очевидно, что живопись несёт отпечаток характеристик рисунка. Получается довольно сложная комбина</w:t>
      </w:r>
      <w:r w:rsidR="00217E7F">
        <w:t>ция. У Матисса, например,</w:t>
      </w:r>
      <w:r w:rsidR="00E237DF">
        <w:t xml:space="preserve"> </w:t>
      </w:r>
      <w:r w:rsidR="00E237DF" w:rsidRPr="00217E7F">
        <w:rPr>
          <w:i/>
        </w:rPr>
        <w:t>с</w:t>
      </w:r>
      <w:r w:rsidR="00E237DF">
        <w:t xml:space="preserve"> (сер. ┘</w:t>
      </w:r>
      <w:r>
        <w:t>). Что в скобках — относится к рисунку</w:t>
      </w:r>
      <w:r w:rsidR="006E1E83" w:rsidRPr="006E1E83">
        <w:rPr>
          <w:rStyle w:val="a8"/>
          <w:sz w:val="20"/>
          <w:szCs w:val="20"/>
          <w:rPrChange w:id="127" w:author="Людмила" w:date="2014-03-03T12:56:00Z">
            <w:rPr>
              <w:rStyle w:val="a8"/>
            </w:rPr>
          </w:rPrChange>
        </w:rPr>
        <w:footnoteReference w:id="8"/>
      </w:r>
      <w:r>
        <w:t>. То есть «скульптурные» составляющие живописи и рисунка не совпадают. Причём, всё это — показатели именно живописи. Графика</w:t>
      </w:r>
      <w:r w:rsidR="00570C58">
        <w:t xml:space="preserve"> Матисса даёт идентичное сер.</w:t>
      </w:r>
      <w:r w:rsidR="00570C58" w:rsidRPr="00570C58">
        <w:t xml:space="preserve"> </w:t>
      </w:r>
      <w:r w:rsidR="00570C58">
        <w:t>┘. Зато скульптура </w:t>
      </w:r>
      <w:del w:id="136" w:author="Людмила" w:date="2014-03-03T13:43:00Z">
        <w:r w:rsidR="00570C58" w:rsidDel="00647084">
          <w:delText> </w:delText>
        </w:r>
      </w:del>
      <w:r w:rsidR="00570C58">
        <w:t xml:space="preserve">— </w:t>
      </w:r>
      <w:r w:rsidR="00570C58">
        <w:rPr>
          <w:sz w:val="48"/>
          <w:szCs w:val="48"/>
        </w:rPr>
        <w:t>˷</w:t>
      </w:r>
      <w:r w:rsidR="00570C58">
        <w:t>.</w:t>
      </w:r>
    </w:p>
    <w:p w:rsidR="00C3641B" w:rsidRDefault="00C3641B" w:rsidP="00217E7F">
      <w:pPr>
        <w:spacing w:before="120"/>
        <w:ind w:firstLine="284"/>
        <w:jc w:val="both"/>
      </w:pPr>
      <w:r>
        <w:t xml:space="preserve">   Всё это</w:t>
      </w:r>
      <w:r w:rsidR="00217E7F">
        <w:t>,</w:t>
      </w:r>
      <w:r>
        <w:t xml:space="preserve"> конечно</w:t>
      </w:r>
      <w:r w:rsidR="00217E7F">
        <w:t>,</w:t>
      </w:r>
      <w:r>
        <w:t xml:space="preserve"> лишь мои впечатления, которые, может быть,</w:t>
      </w:r>
      <w:r w:rsidR="00217E7F">
        <w:t xml:space="preserve"> случайно совпали с проблемами (</w:t>
      </w:r>
      <w:r>
        <w:t>о которых, впрочем, я ничего не знаю</w:t>
      </w:r>
      <w:r w:rsidR="00217E7F">
        <w:t>)</w:t>
      </w:r>
      <w:r>
        <w:t xml:space="preserve"> музейных работников.</w:t>
      </w:r>
    </w:p>
    <w:p w:rsidR="00C3641B" w:rsidRDefault="00C3641B">
      <w:pPr>
        <w:spacing w:before="120"/>
        <w:ind w:firstLine="284"/>
        <w:jc w:val="both"/>
      </w:pPr>
      <w:r>
        <w:t>Если я уже впал в такую дотошность, добавлю, что сомневаюсь (имею в</w:t>
      </w:r>
      <w:r w:rsidR="009D055F">
        <w:t xml:space="preserve"> </w:t>
      </w:r>
      <w:r>
        <w:t>виду то же великое собрание) в современной атрибуции маленькой картины — копии с Питера Брейгеля старшего. Именно по мотивам несовпадения.</w:t>
      </w:r>
    </w:p>
    <w:p w:rsidR="00C3641B" w:rsidRDefault="00C3641B">
      <w:pPr>
        <w:spacing w:before="120"/>
        <w:ind w:firstLine="284"/>
        <w:jc w:val="both"/>
      </w:pPr>
      <w:r>
        <w:t>Впрочем, опять же — субъективно</w:t>
      </w:r>
      <w:r w:rsidR="009D055F">
        <w:t>. Х</w:t>
      </w:r>
      <w:r>
        <w:t>отя существуют ли здесь и впрямь объективные критерии?</w:t>
      </w:r>
    </w:p>
    <w:p w:rsidR="00C3641B" w:rsidRDefault="00C3641B">
      <w:pPr>
        <w:spacing w:before="120"/>
        <w:ind w:firstLine="284"/>
        <w:jc w:val="both"/>
      </w:pPr>
      <w:r>
        <w:lastRenderedPageBreak/>
        <w:t>Пожалуй, это самая бестолковая глава. Плюс естественное сомнен</w:t>
      </w:r>
      <w:r w:rsidR="00E237DF">
        <w:t>ие: если сказанные особенности —</w:t>
      </w:r>
      <w:r>
        <w:t xml:space="preserve"> не плод моего воображения,  как могли они до сих пор оставаться незамеченными?</w:t>
      </w:r>
    </w:p>
    <w:p w:rsidR="00C3641B" w:rsidRDefault="00C3641B">
      <w:pPr>
        <w:spacing w:before="120"/>
        <w:ind w:firstLine="284"/>
        <w:jc w:val="both"/>
      </w:pPr>
      <w:r>
        <w:t>Возможно, причина в том, что ХХ век дал и небывалое до этого разнообразие стилей, и огромный репродукционный материал. Обложившись книгами, стало возможно увидеть рядом чуть ли не большую часть сохранившихся произведений искусства в самых немыслимых сочетаниях.</w:t>
      </w:r>
    </w:p>
    <w:p w:rsidR="00C3641B" w:rsidRDefault="00C3641B" w:rsidP="00217E7F">
      <w:pPr>
        <w:spacing w:before="120"/>
        <w:ind w:firstLine="284"/>
        <w:jc w:val="both"/>
        <w:rPr>
          <w:b/>
          <w:sz w:val="28"/>
          <w:szCs w:val="28"/>
        </w:rPr>
      </w:pPr>
      <w:r>
        <w:t>При эт</w:t>
      </w:r>
      <w:r w:rsidR="00217E7F">
        <w:t>ом мои практические возможности</w:t>
      </w:r>
      <w:r>
        <w:t xml:space="preserve"> </w:t>
      </w:r>
      <w:r w:rsidR="00217E7F">
        <w:t>(например, эксперименты с рамами)</w:t>
      </w:r>
      <w:r>
        <w:t xml:space="preserve"> ограничены собственными картинами — изложение соответствует.</w:t>
      </w:r>
    </w:p>
    <w:p w:rsidR="006E1E83" w:rsidRDefault="00C3641B">
      <w:pPr>
        <w:spacing w:before="240" w:after="240"/>
        <w:jc w:val="center"/>
      </w:pPr>
      <w:r>
        <w:rPr>
          <w:b/>
          <w:sz w:val="28"/>
          <w:szCs w:val="28"/>
        </w:rPr>
        <w:t>VIII. Искусство</w:t>
      </w:r>
    </w:p>
    <w:p w:rsidR="00C3641B" w:rsidRDefault="00C3641B">
      <w:pPr>
        <w:spacing w:before="120"/>
        <w:ind w:firstLine="284"/>
        <w:jc w:val="both"/>
      </w:pPr>
      <w:r>
        <w:t>Вершина тетраэдра, опирающегося на скульптуру, рисунок и живопись.</w:t>
      </w:r>
    </w:p>
    <w:p w:rsidR="00217E7F" w:rsidRDefault="00217E7F">
      <w:pPr>
        <w:spacing w:before="120"/>
        <w:ind w:firstLine="284"/>
        <w:jc w:val="both"/>
      </w:pPr>
    </w:p>
    <w:p w:rsidR="00C3641B" w:rsidRDefault="00C3641B">
      <w:pPr>
        <w:spacing w:before="120"/>
        <w:ind w:firstLine="284"/>
        <w:jc w:val="both"/>
      </w:pPr>
      <w:r>
        <w:t xml:space="preserve">                            </w:t>
      </w:r>
      <w:r w:rsidR="00F97135">
        <w:rPr>
          <w:noProof/>
        </w:rPr>
        <w:drawing>
          <wp:inline distT="0" distB="0" distL="0" distR="0">
            <wp:extent cx="4610100" cy="1362075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3620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2EE" w:rsidRDefault="000A02EE">
      <w:pPr>
        <w:spacing w:before="120"/>
        <w:ind w:firstLine="284"/>
        <w:jc w:val="both"/>
        <w:rPr>
          <w:ins w:id="137" w:author="Людмила" w:date="2014-03-03T13:19:00Z"/>
        </w:rPr>
      </w:pPr>
    </w:p>
    <w:p w:rsidR="00C3641B" w:rsidRDefault="00C3641B">
      <w:pPr>
        <w:spacing w:before="120"/>
        <w:ind w:firstLine="284"/>
        <w:jc w:val="both"/>
      </w:pPr>
      <w:r>
        <w:t>Можно ли считать неделимой эту надстройку, венчающую конструкцию? Пока не знаю. Но изображение, скрытое под ней, являясь основанием искусства, играет роль идентичную поверхности, отпечатку и</w:t>
      </w:r>
      <w:r w:rsidR="00E237DF">
        <w:t xml:space="preserve"> коричневому в схемах VI главы,</w:t>
      </w:r>
      <w:r>
        <w:t xml:space="preserve"> то есть реализует искусство в скульптуре, рисунке и живописи</w:t>
      </w:r>
      <w:ins w:id="138" w:author="Людмила" w:date="2014-03-03T12:56:00Z">
        <w:r w:rsidR="00996307">
          <w:t xml:space="preserve">. </w:t>
        </w:r>
      </w:ins>
      <w:del w:id="139" w:author="Людмила" w:date="2014-03-03T12:56:00Z">
        <w:r w:rsidDel="00996307">
          <w:delText xml:space="preserve"> .</w:delText>
        </w:r>
      </w:del>
      <w:r>
        <w:t>Однако</w:t>
      </w:r>
      <w:del w:id="140" w:author="Людмила" w:date="2014-03-03T12:57:00Z">
        <w:r w:rsidDel="00996307">
          <w:delText>,</w:delText>
        </w:r>
      </w:del>
      <w:r>
        <w:t xml:space="preserve"> считать ли четвёртым вариантом синтетические формы, которые проглядывают от древних египтян до объектов Пикассо, или такая аналогия слишком прямолинейна?</w:t>
      </w:r>
    </w:p>
    <w:p w:rsidR="00C3641B" w:rsidRDefault="00C3641B">
      <w:pPr>
        <w:spacing w:before="120"/>
        <w:ind w:firstLine="284"/>
        <w:jc w:val="both"/>
      </w:pPr>
      <w:r>
        <w:t>Притом изображение совпадает с одной из граней октаэдра – пространства, прозрачно намекая на то, что версификация невидимого в принципе пространства является основой изобразительного искусства.</w:t>
      </w:r>
    </w:p>
    <w:p w:rsidR="00C3641B" w:rsidRDefault="00C3641B">
      <w:pPr>
        <w:spacing w:before="120"/>
        <w:ind w:firstLine="284"/>
        <w:jc w:val="both"/>
      </w:pPr>
      <w:r>
        <w:t xml:space="preserve"> Впрочем, хочется сделать ещё одно предположение, касающееся уже литературы: возможно, письменность занимает в ней место аналогичное изображению в данной схеме.</w:t>
      </w:r>
    </w:p>
    <w:p w:rsidR="006E1E83" w:rsidRPr="006E1E83" w:rsidRDefault="006E1E83">
      <w:pPr>
        <w:pageBreakBefore/>
        <w:spacing w:before="240" w:after="240"/>
        <w:jc w:val="center"/>
        <w:rPr>
          <w:b/>
          <w:sz w:val="28"/>
          <w:szCs w:val="28"/>
          <w:rPrChange w:id="141" w:author="Людмила" w:date="2014-03-03T13:21:00Z">
            <w:rPr>
              <w:b/>
            </w:rPr>
          </w:rPrChange>
        </w:rPr>
        <w:pPrChange w:id="142" w:author="Людмила" w:date="2014-03-03T12:57:00Z">
          <w:pPr>
            <w:spacing w:before="120"/>
            <w:ind w:firstLine="284"/>
            <w:jc w:val="both"/>
          </w:pPr>
        </w:pPrChange>
      </w:pPr>
      <w:del w:id="143" w:author="Людмила" w:date="2014-03-03T13:20:00Z">
        <w:r w:rsidRPr="006E1E83">
          <w:rPr>
            <w:b/>
            <w:sz w:val="28"/>
            <w:szCs w:val="28"/>
            <w:rPrChange w:id="144" w:author="Людмила" w:date="2014-03-03T13:21:00Z">
              <w:rPr>
                <w:vertAlign w:val="superscript"/>
              </w:rPr>
            </w:rPrChange>
          </w:rPr>
          <w:lastRenderedPageBreak/>
          <w:delText xml:space="preserve">                                               IX. Версии</w:delText>
        </w:r>
      </w:del>
      <w:ins w:id="145" w:author="Людмила" w:date="2014-03-03T13:20:00Z">
        <w:r w:rsidRPr="006E1E83">
          <w:rPr>
            <w:b/>
            <w:sz w:val="28"/>
            <w:szCs w:val="28"/>
            <w:rPrChange w:id="146" w:author="Людмила" w:date="2014-03-03T13:21:00Z">
              <w:rPr>
                <w:b/>
                <w:vertAlign w:val="superscript"/>
                <w:lang w:val="en-US"/>
              </w:rPr>
            </w:rPrChange>
          </w:rPr>
          <w:t xml:space="preserve">IX. </w:t>
        </w:r>
      </w:ins>
      <w:ins w:id="147" w:author="Людмила" w:date="2014-03-03T13:21:00Z">
        <w:r w:rsidRPr="006E1E83">
          <w:rPr>
            <w:b/>
            <w:sz w:val="28"/>
            <w:szCs w:val="28"/>
            <w:rPrChange w:id="148" w:author="Людмила" w:date="2014-03-03T13:21:00Z">
              <w:rPr>
                <w:b/>
                <w:vertAlign w:val="superscript"/>
              </w:rPr>
            </w:rPrChange>
          </w:rPr>
          <w:t>Версии</w:t>
        </w:r>
      </w:ins>
    </w:p>
    <w:p w:rsidR="000A02EE" w:rsidRDefault="000A02EE">
      <w:pPr>
        <w:spacing w:before="120"/>
        <w:ind w:firstLine="284"/>
        <w:jc w:val="both"/>
        <w:rPr>
          <w:ins w:id="149" w:author="Людмила" w:date="2014-03-03T13:20:00Z"/>
          <w:b/>
        </w:rPr>
      </w:pPr>
    </w:p>
    <w:p w:rsidR="00C3641B" w:rsidRDefault="007E5EC3">
      <w:pPr>
        <w:spacing w:before="120"/>
        <w:ind w:firstLine="284"/>
        <w:jc w:val="both"/>
        <w:rPr>
          <w:b/>
        </w:rPr>
      </w:pPr>
      <w:moveToRangeStart w:id="150" w:author="Людмила" w:date="2014-03-03T12:58:00Z" w:name="move381614820"/>
      <w:moveTo w:id="151" w:author="Людмила" w:date="2014-03-03T12:58:00Z">
        <w:r>
          <w:rPr>
            <w:noProof/>
            <w:rPrChange w:id="152" w:author="Unknown">
              <w:rPr>
                <w:noProof/>
                <w:vertAlign w:val="superscript"/>
              </w:rPr>
            </w:rPrChange>
          </w:rPr>
          <w:drawing>
            <wp:inline distT="0" distB="0" distL="0" distR="0">
              <wp:extent cx="5486400" cy="7027524"/>
              <wp:effectExtent l="0" t="0" r="0" b="0"/>
              <wp:docPr id="30" name="Рисунок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"/>
                      <pic:cNvPicPr>
                        <a:picLocks noChangeAspect="1" noChangeArrowheads="1"/>
                      </pic:cNvPicPr>
                    </pic:nvPicPr>
                    <pic:blipFill>
                      <a:blip r:embed="rId3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86400" cy="7027524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To>
      <w:moveToRangeEnd w:id="150"/>
    </w:p>
    <w:p w:rsidR="00C3641B" w:rsidRDefault="007E5EC3">
      <w:pPr>
        <w:spacing w:before="120"/>
        <w:ind w:firstLine="284"/>
        <w:jc w:val="both"/>
      </w:pPr>
      <w:moveFromRangeStart w:id="153" w:author="Людмила" w:date="2014-03-03T12:58:00Z" w:name="move381614820"/>
      <w:moveFrom w:id="154" w:author="Людмила" w:date="2014-03-03T12:58:00Z">
        <w:r>
          <w:rPr>
            <w:noProof/>
            <w:rPrChange w:id="155" w:author="Unknown">
              <w:rPr>
                <w:noProof/>
                <w:vertAlign w:val="superscript"/>
              </w:rPr>
            </w:rPrChange>
          </w:rPr>
          <w:drawing>
            <wp:inline distT="0" distB="0" distL="0" distR="0">
              <wp:extent cx="5934075" cy="7600950"/>
              <wp:effectExtent l="19050" t="0" r="9525" b="0"/>
              <wp:docPr id="25" name="Рисунок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"/>
                      <pic:cNvPicPr>
                        <a:picLocks noChangeAspect="1" noChangeArrowheads="1"/>
                      </pic:cNvPicPr>
                    </pic:nvPicPr>
                    <pic:blipFill>
                      <a:blip r:embed="rId32" cstate="print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76009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moveFrom>
      <w:moveFromRangeEnd w:id="153"/>
    </w:p>
    <w:p w:rsidR="00C3641B" w:rsidRDefault="00570C58">
      <w:pPr>
        <w:spacing w:before="120"/>
        <w:ind w:firstLine="284"/>
        <w:jc w:val="both"/>
      </w:pPr>
      <w:r>
        <w:lastRenderedPageBreak/>
        <w:t>Во</w:t>
      </w:r>
      <w:r w:rsidR="00C3641B">
        <w:t xml:space="preserve"> время общения с этим тетраэдром у меня скопилось много догадок, спровоцированных праздным любопытством. Некоторые из них неожиданно соединялись, создавая впечатляющие картины. Например, три ребра, исходящие из вершины «деятельность», — вероятно, её государственная (труд), общественная (наука) и индивидуальная (творчество) тенденции.</w:t>
      </w:r>
    </w:p>
    <w:p w:rsidR="00C3641B" w:rsidRDefault="00C3641B">
      <w:pPr>
        <w:spacing w:before="120"/>
        <w:ind w:firstLine="284"/>
        <w:jc w:val="both"/>
      </w:pPr>
      <w:r>
        <w:t>Но тогда аналогии с рассмотренными прежде моделями требуют считать государство, общество и индивидуум пределами деятельности.</w:t>
      </w:r>
    </w:p>
    <w:p w:rsidR="00C3641B" w:rsidRDefault="00C3641B">
      <w:pPr>
        <w:spacing w:before="120"/>
        <w:ind w:firstLine="284"/>
        <w:jc w:val="both"/>
      </w:pPr>
      <w:r>
        <w:t>В таком контексте все эти понятия должны быть употреблены в самом общем, самом абстрактном смысле, а тетраэдр окажется претендующим на роль системы в их пределах.</w:t>
      </w:r>
    </w:p>
    <w:p w:rsidR="00C3641B" w:rsidRDefault="00C3641B">
      <w:pPr>
        <w:spacing w:before="120"/>
        <w:ind w:firstLine="284"/>
        <w:jc w:val="both"/>
      </w:pPr>
      <w:r>
        <w:t>Следующая дикая мысль: нельзя ли проверить систему на соответствие хронологии? Проткнуть тетраэдр осью времени и посмотреть, в какой последовательности покажется его содержание. Примерно таким же образом, как я прогуливался от основания к вершине деятельности и обратно, но выбрать иное направление.</w:t>
      </w:r>
    </w:p>
    <w:p w:rsidR="00C3641B" w:rsidRDefault="00C3641B">
      <w:pPr>
        <w:spacing w:before="120"/>
        <w:ind w:firstLine="284"/>
        <w:jc w:val="both"/>
      </w:pPr>
      <w:r>
        <w:t>Для этого есть три возможности — по числу вершин основания</w:t>
      </w:r>
      <w:r w:rsidR="00E237DF">
        <w:t>,</w:t>
      </w:r>
      <w:r>
        <w:t xml:space="preserve"> но в данном случае преимущество за государством. Приходится опять доверит</w:t>
      </w:r>
      <w:r w:rsidR="00570C58">
        <w:t>ь</w:t>
      </w:r>
      <w:r>
        <w:t>ся интуиции, как я поступал и до сих пор. Но почему  не пойти и глянуть, что из этого выйдет?</w:t>
      </w:r>
    </w:p>
    <w:p w:rsidR="00C3641B" w:rsidRDefault="00C3641B">
      <w:pPr>
        <w:spacing w:before="120"/>
        <w:ind w:firstLine="284"/>
        <w:jc w:val="both"/>
      </w:pPr>
      <w:r>
        <w:t>Вот только откуда начать? Если от вершины, то на десерт истории пойдут литература, искусство и пр. — блюда, пусть не первые, но, во всяком случае, не последние. В обратном направлении — результат будет ещё абсурдней. Есть парадоксальный третий вариант: можно начать отсчёт времени с двух концов одновременно, складывая полученные результаты (до сих пор не понимаю, почему так трудно объяснить, как это происходит). Но и он не кажется удовлетворительным. Я даже не проверял его детально — если история начинается с науки, литературы, искусства… то это какая-то другая история.</w:t>
      </w:r>
    </w:p>
    <w:p w:rsidR="00C3641B" w:rsidRDefault="00C3641B">
      <w:pPr>
        <w:spacing w:before="120"/>
        <w:ind w:firstLine="284"/>
        <w:jc w:val="both"/>
      </w:pPr>
      <w:r>
        <w:t>Но неприятие этого обстоятельства подсказывает ещё одну возможность — вписать тетраэдр в сферу, где ось времени будет диаметром, и следовать способу отсчёта, предложенному в третьем варианте.</w:t>
      </w:r>
    </w:p>
    <w:p w:rsidR="00C3641B" w:rsidRDefault="00C3641B">
      <w:pPr>
        <w:spacing w:before="120"/>
        <w:ind w:firstLine="284"/>
        <w:jc w:val="both"/>
      </w:pPr>
      <w:r>
        <w:t>Тогда, прежде чем достичь грани тетраэдра, заряженной многочисленными понятиями, история должна преодолеть обширный участок неструктурированного пространства сферы. В то время как её встречное направление, исходя из вершины, освоит всю область труда (о которой мне, впрочем, ничего не известно) и достигнет вершины основания деятельности и пределов науки и творчества (музыки).</w:t>
      </w:r>
    </w:p>
    <w:p w:rsidR="00C3641B" w:rsidRDefault="00F97135">
      <w:pPr>
        <w:spacing w:before="120"/>
        <w:ind w:firstLine="284"/>
        <w:jc w:val="both"/>
      </w:pPr>
      <w:r>
        <w:rPr>
          <w:noProof/>
        </w:rPr>
        <w:lastRenderedPageBreak/>
        <w:drawing>
          <wp:inline distT="0" distB="0" distL="0" distR="0">
            <wp:extent cx="5943600" cy="4981575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307" w:rsidRDefault="00996307">
      <w:pPr>
        <w:spacing w:before="120"/>
        <w:ind w:firstLine="284"/>
        <w:jc w:val="both"/>
        <w:rPr>
          <w:ins w:id="156" w:author="Людмила" w:date="2014-03-03T13:00:00Z"/>
        </w:rPr>
      </w:pPr>
    </w:p>
    <w:p w:rsidR="00C3641B" w:rsidRDefault="00C3641B">
      <w:pPr>
        <w:spacing w:before="120"/>
        <w:ind w:firstLine="284"/>
        <w:jc w:val="both"/>
      </w:pPr>
      <w:r>
        <w:t xml:space="preserve">Было бы уместнее выстраивать (и проще проверить) эту гипотезу, исследовав в большем объеме содержание тетраэдра, однако и при таком ограниченном материале возникшая картина очень красноречива. Одновременно с уже названными </w:t>
      </w:r>
      <w:r w:rsidR="00894724">
        <w:t xml:space="preserve">деятельностью, наукой и творчеством </w:t>
      </w:r>
      <w:r>
        <w:t xml:space="preserve">грань тетраэдра открывает максимально возможное для данной схемы число понятий: </w:t>
      </w:r>
      <w:r w:rsidR="00894724">
        <w:t xml:space="preserve">те же деятельность, </w:t>
      </w:r>
      <w:r>
        <w:t xml:space="preserve">наука </w:t>
      </w:r>
      <w:r w:rsidR="00894724">
        <w:t xml:space="preserve">и </w:t>
      </w:r>
      <w:r>
        <w:t>творчество</w:t>
      </w:r>
      <w:r w:rsidR="00894724">
        <w:t xml:space="preserve"> (но с противоположной стороны)</w:t>
      </w:r>
      <w:r>
        <w:t xml:space="preserve">, литература, искусство, скульптура, рисунок и т.д. Оглядываясь на историю, это сравнимо с античным расцветом, фокусирующимся на </w:t>
      </w:r>
      <w:r>
        <w:rPr>
          <w:lang w:val="en-US"/>
        </w:rPr>
        <w:t>V</w:t>
      </w:r>
      <w:r>
        <w:t xml:space="preserve"> веке до н.э. Проявление в этот момент понятий индивидуум и </w:t>
      </w:r>
      <w:r w:rsidR="00894724">
        <w:t>общество</w:t>
      </w:r>
      <w:r>
        <w:t xml:space="preserve"> также вполне объяснимо.</w:t>
      </w:r>
    </w:p>
    <w:p w:rsidR="00C3641B" w:rsidRDefault="00C3641B">
      <w:pPr>
        <w:spacing w:before="120"/>
        <w:ind w:firstLine="284"/>
        <w:jc w:val="both"/>
      </w:pPr>
      <w:r>
        <w:t>Собственно, отсюда и начинается наиболее обозримая и богатая артефактами часть истории. Истории науки, творчества и деятельности. Из-за незнания многих подробностей мне проще сразу перейти к центральным событиям.</w:t>
      </w:r>
    </w:p>
    <w:p w:rsidR="00C3641B" w:rsidRDefault="00C3641B">
      <w:pPr>
        <w:spacing w:before="120"/>
        <w:ind w:firstLine="284"/>
        <w:jc w:val="both"/>
      </w:pPr>
      <w:r>
        <w:t xml:space="preserve">Место встречи обоих направлений — экватор — задевает предел искусства (живописи) и литературы (вероятно, поэзии), наиболее насыщенную понятиями грань музыки и рассекает деятельность и науку. Такой перечень напоминает даже </w:t>
      </w:r>
      <w:r>
        <w:lastRenderedPageBreak/>
        <w:t>не итальянский Ренессанс, как этого можно было ожидать, а более позднее время. Экватор явно отмечает какие-то крупные события в науке и крупнейшие — в музыке.</w:t>
      </w:r>
    </w:p>
    <w:p w:rsidR="00C3641B" w:rsidDel="00996307" w:rsidRDefault="00C3641B">
      <w:pPr>
        <w:spacing w:before="120"/>
        <w:ind w:firstLine="284"/>
        <w:jc w:val="both"/>
        <w:rPr>
          <w:del w:id="157" w:author="Людмила" w:date="2014-03-03T13:01:00Z"/>
        </w:rPr>
      </w:pPr>
    </w:p>
    <w:p w:rsidR="00C3641B" w:rsidRDefault="00C3641B">
      <w:pPr>
        <w:spacing w:before="120"/>
        <w:ind w:firstLine="284"/>
        <w:jc w:val="both"/>
      </w:pPr>
      <w:r>
        <w:t>Минуя эк</w:t>
      </w:r>
      <w:r w:rsidR="00E237DF">
        <w:t>ватор, история продолжается. О</w:t>
      </w:r>
      <w:r>
        <w:t xml:space="preserve">ба её направления повторяют пути друг друга, только задом наперед. Когда </w:t>
      </w:r>
      <w:r w:rsidR="00E70BAB">
        <w:t>исходящее</w:t>
      </w:r>
      <w:r>
        <w:t xml:space="preserve"> из вершины покинет тетраэдр, расставшись с его гранью, противоположное вступит в область труда,</w:t>
      </w:r>
      <w:r w:rsidR="00E237DF">
        <w:t xml:space="preserve"> устремляясь к вершине-пределу — </w:t>
      </w:r>
      <w:r>
        <w:t>государству. По некоторым признакам я думаю, что это уже произошло.</w:t>
      </w:r>
    </w:p>
    <w:p w:rsidR="00C3641B" w:rsidRDefault="00C3641B">
      <w:pPr>
        <w:spacing w:before="120"/>
        <w:ind w:firstLine="284"/>
        <w:jc w:val="both"/>
      </w:pPr>
      <w:r>
        <w:t>Учитывая ускорение</w:t>
      </w:r>
      <w:r w:rsidR="006E1E83" w:rsidRPr="006E1E83">
        <w:rPr>
          <w:rStyle w:val="a8"/>
          <w:sz w:val="20"/>
          <w:szCs w:val="20"/>
          <w:rPrChange w:id="158" w:author="Людмила" w:date="2014-03-03T13:00:00Z">
            <w:rPr>
              <w:rStyle w:val="a8"/>
            </w:rPr>
          </w:rPrChange>
        </w:rPr>
        <w:footnoteReference w:id="9"/>
      </w:r>
      <w:r>
        <w:t>, а также воображая себя частью процесса, — это не слишком обнадеживает. Но похоже.</w:t>
      </w:r>
    </w:p>
    <w:p w:rsidR="00C3641B" w:rsidRDefault="00C3641B">
      <w:pPr>
        <w:spacing w:before="120"/>
        <w:ind w:firstLine="284"/>
        <w:jc w:val="both"/>
      </w:pPr>
      <w:r>
        <w:t xml:space="preserve">Есть более конкретные приметы. Крупнейшие события в музыке (и грань её, насыщенную понятиями) можно связать с творчеством И.С. Баха — первая половина </w:t>
      </w:r>
      <w:r>
        <w:rPr>
          <w:lang w:val="en-US"/>
        </w:rPr>
        <w:t>XVIII</w:t>
      </w:r>
      <w:r>
        <w:t xml:space="preserve"> века. Тетраэдр же показывает, что экватор — смена эпох в музыке.</w:t>
      </w:r>
    </w:p>
    <w:p w:rsidR="00C3641B" w:rsidRDefault="00E70BAB">
      <w:pPr>
        <w:spacing w:before="120"/>
        <w:ind w:firstLine="284"/>
        <w:jc w:val="both"/>
      </w:pPr>
      <w:r w:rsidRPr="00E56D51">
        <w:t>Другая</w:t>
      </w:r>
      <w:r w:rsidR="00C3641B" w:rsidRPr="00E56D51">
        <w:t>:</w:t>
      </w:r>
      <w:r w:rsidR="00C3641B">
        <w:t xml:space="preserve"> Марк Шагал незадолго до смерти сказал, что живопись умерла вместе с Матиссом и Пикассо. Сам Пикассо в беседе с Матиссом выразился в том же духе: «Когда один из нас умрёт, другому будет не с кем поговорить о живописи». Таким свидетельствам я верю — значит, середина ХХ века.</w:t>
      </w:r>
    </w:p>
    <w:p w:rsidR="00C3641B" w:rsidRDefault="00E56D51">
      <w:pPr>
        <w:spacing w:before="120"/>
        <w:ind w:firstLine="284"/>
        <w:jc w:val="both"/>
      </w:pPr>
      <w:r>
        <w:t>Однако</w:t>
      </w:r>
      <w:r w:rsidR="00E237DF">
        <w:t xml:space="preserve"> с тем же основанием, имея в</w:t>
      </w:r>
      <w:r w:rsidR="00E70BAB">
        <w:t xml:space="preserve"> </w:t>
      </w:r>
      <w:r w:rsidR="00E237DF">
        <w:t>виду масштаб,</w:t>
      </w:r>
      <w:r w:rsidR="00C3641B">
        <w:t xml:space="preserve"> можно сказать, что скульптура умерла с Микеланджело, которому приписывают слова: «Моей манере свойственно плодить дураков», — середина </w:t>
      </w:r>
      <w:r w:rsidR="00C3641B">
        <w:rPr>
          <w:lang w:val="en-US"/>
        </w:rPr>
        <w:t>XVI</w:t>
      </w:r>
      <w:r w:rsidR="00C3641B">
        <w:t xml:space="preserve"> века.</w:t>
      </w:r>
    </w:p>
    <w:p w:rsidR="00C3641B" w:rsidRDefault="00C3641B">
      <w:pPr>
        <w:spacing w:before="120"/>
        <w:ind w:firstLine="284"/>
        <w:jc w:val="both"/>
      </w:pPr>
      <w:r>
        <w:t>Искусство — единственный освещённый фрагмент тетраэдра, и коллизия скульптура — живопись в нём отражена. Микеланджело делил себя между скульптурой и живописью. Пикассо последние годы всё больше обращался к скульптуре. Разные направления событий, находящихся на одной параллели.</w:t>
      </w:r>
    </w:p>
    <w:p w:rsidR="00C3641B" w:rsidRDefault="00C3641B">
      <w:pPr>
        <w:spacing w:before="120"/>
        <w:ind w:firstLine="284"/>
        <w:jc w:val="both"/>
      </w:pPr>
      <w:r>
        <w:t xml:space="preserve">Скорректированная таким образом версия выглядит более обстоятельной, но не менее зловещей. На конец </w:t>
      </w:r>
      <w:r>
        <w:rPr>
          <w:lang w:val="en-US"/>
        </w:rPr>
        <w:t>XVIII</w:t>
      </w:r>
      <w:r>
        <w:t xml:space="preserve"> века приходится французская революция, оставляя вопросы: насколько непроницаем верховный тетраэдр с вершиной </w:t>
      </w:r>
      <w:r w:rsidR="00E237DF">
        <w:t>«</w:t>
      </w:r>
      <w:r>
        <w:t>деятельность</w:t>
      </w:r>
      <w:r w:rsidR="00E237DF">
        <w:t>»</w:t>
      </w:r>
      <w:r>
        <w:t>? И не следует ли искать возможность разделить все тетраэдры до размеров тетраэдров нижнего уровня? Насколько возможен временной люфт для тех или иных событий, и что считать их эпицентром — иными словами, каким местом их класть на линейку времени?</w:t>
      </w:r>
    </w:p>
    <w:p w:rsidR="00C3641B" w:rsidRDefault="00C3641B">
      <w:pPr>
        <w:spacing w:before="120"/>
        <w:ind w:firstLine="284"/>
        <w:jc w:val="both"/>
      </w:pPr>
      <w:r>
        <w:t>Странный тетраэдр. Самодостаточный. Готовая форма для отливки Историй. Впрочем, качество отливки зависит и от материала. Но совсем не по себе — видеть себя в такой роли. Возможно, с непривычки.</w:t>
      </w:r>
    </w:p>
    <w:p w:rsidR="00C3641B" w:rsidRDefault="00E56D51">
      <w:pPr>
        <w:spacing w:before="120"/>
        <w:ind w:firstLine="284"/>
        <w:jc w:val="both"/>
      </w:pPr>
      <w:r>
        <w:lastRenderedPageBreak/>
        <w:t>Хотя</w:t>
      </w:r>
      <w:r w:rsidR="006F49F7">
        <w:t>,</w:t>
      </w:r>
      <w:r w:rsidR="00C3641B">
        <w:t xml:space="preserve"> чему удивляться? Рождаемся со стандартным набором. Едим, пьём… и сомневаемся в предопределённости?</w:t>
      </w:r>
    </w:p>
    <w:p w:rsidR="00C3641B" w:rsidRDefault="00C3641B">
      <w:pPr>
        <w:spacing w:before="120"/>
        <w:ind w:firstLine="284"/>
        <w:jc w:val="both"/>
      </w:pPr>
      <w:r>
        <w:t>Более внимательное рассматривание положения на «экваторе» рисует удивительную картину — только музыка, искусство и литература.</w:t>
      </w:r>
    </w:p>
    <w:p w:rsidR="00C3641B" w:rsidRDefault="00C3641B">
      <w:pPr>
        <w:spacing w:before="120"/>
        <w:ind w:firstLine="284"/>
        <w:jc w:val="both"/>
      </w:pPr>
      <w:r>
        <w:t xml:space="preserve">Музыка оказалась затронута максимально, а </w:t>
      </w:r>
      <w:r w:rsidR="00D85B9F">
        <w:t>искусство и литература дошли до предельного истончения</w:t>
      </w:r>
      <w:r>
        <w:t>.</w:t>
      </w:r>
    </w:p>
    <w:p w:rsidR="00C3641B" w:rsidRDefault="00C3641B">
      <w:pPr>
        <w:spacing w:before="120"/>
        <w:ind w:firstLine="284"/>
        <w:jc w:val="both"/>
        <w:rPr>
          <w:ins w:id="166" w:author="Людмила" w:date="2014-03-03T13:01:00Z"/>
        </w:rPr>
      </w:pPr>
      <w:r>
        <w:t>Совмещение векторов времени усилит эффект:</w:t>
      </w:r>
    </w:p>
    <w:p w:rsidR="00996307" w:rsidRDefault="00996307">
      <w:pPr>
        <w:spacing w:before="120"/>
        <w:ind w:firstLine="284"/>
        <w:jc w:val="both"/>
      </w:pPr>
    </w:p>
    <w:p w:rsidR="00C3641B" w:rsidRDefault="00F97135">
      <w:pPr>
        <w:spacing w:before="120"/>
        <w:ind w:firstLine="284"/>
        <w:jc w:val="both"/>
      </w:pPr>
      <w:r>
        <w:rPr>
          <w:noProof/>
        </w:rPr>
        <w:drawing>
          <wp:inline distT="0" distB="0" distL="0" distR="0">
            <wp:extent cx="4800600" cy="1962150"/>
            <wp:effectExtent l="1905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9621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307" w:rsidRDefault="00996307">
      <w:pPr>
        <w:spacing w:before="120"/>
        <w:ind w:firstLine="284"/>
        <w:jc w:val="both"/>
        <w:rPr>
          <w:ins w:id="167" w:author="Людмила" w:date="2014-03-03T13:01:00Z"/>
        </w:rPr>
      </w:pPr>
    </w:p>
    <w:p w:rsidR="00C3641B" w:rsidRDefault="00C3641B">
      <w:pPr>
        <w:spacing w:before="120"/>
        <w:ind w:firstLine="284"/>
        <w:jc w:val="both"/>
      </w:pPr>
      <w:r>
        <w:t xml:space="preserve">Не так ли поделили пополам </w:t>
      </w:r>
      <w:r>
        <w:rPr>
          <w:lang w:val="en-US"/>
        </w:rPr>
        <w:t>XVIII</w:t>
      </w:r>
      <w:r>
        <w:t xml:space="preserve"> век Бах</w:t>
      </w:r>
      <w:r w:rsidR="00D85B9F">
        <w:t>, с одной стороны, и, с другой — Гайдн и Моцарт? И, может быть, допустимо сказать —</w:t>
      </w:r>
      <w:r>
        <w:t xml:space="preserve"> церковная и светская музыка?</w:t>
      </w:r>
    </w:p>
    <w:p w:rsidR="00C3641B" w:rsidRDefault="00C3641B">
      <w:pPr>
        <w:spacing w:before="120"/>
        <w:ind w:firstLine="284"/>
        <w:jc w:val="both"/>
      </w:pPr>
      <w:r>
        <w:t>А искусство (прежде всего живопись) и литература (возм</w:t>
      </w:r>
      <w:r w:rsidR="00D85B9F">
        <w:t>ожно, поэзия) буквально сошли</w:t>
      </w:r>
      <w:r>
        <w:t xml:space="preserve"> на нет накануне подъёма…</w:t>
      </w:r>
    </w:p>
    <w:p w:rsidR="00C3641B" w:rsidRDefault="00C3641B">
      <w:pPr>
        <w:spacing w:before="120"/>
        <w:ind w:firstLine="284"/>
        <w:jc w:val="both"/>
      </w:pPr>
      <w:r>
        <w:t>Подъёмы и спады музыки оказываются в противофазе подъёмам и спадам искусства и литературы.</w:t>
      </w:r>
    </w:p>
    <w:p w:rsidR="00C3641B" w:rsidRDefault="00C3641B">
      <w:pPr>
        <w:spacing w:before="120"/>
        <w:ind w:firstLine="284"/>
        <w:jc w:val="both"/>
      </w:pPr>
      <w:r>
        <w:t>Начало и</w:t>
      </w:r>
      <w:r w:rsidR="00684A9F">
        <w:t xml:space="preserve"> конец музыки в нулевой отметке,</w:t>
      </w:r>
      <w:r>
        <w:t xml:space="preserve"> искусства и литературы — в наивысшей.</w:t>
      </w:r>
    </w:p>
    <w:p w:rsidR="00C3641B" w:rsidRDefault="00C3641B">
      <w:pPr>
        <w:spacing w:before="120"/>
        <w:ind w:firstLine="284"/>
        <w:jc w:val="both"/>
      </w:pPr>
      <w:r>
        <w:t>Похоже ли это на правду? Гомера мы читаем</w:t>
      </w:r>
      <w:r w:rsidR="006E1E83" w:rsidRPr="006E1E83">
        <w:rPr>
          <w:rStyle w:val="a8"/>
          <w:sz w:val="20"/>
          <w:szCs w:val="20"/>
          <w:rPrChange w:id="168" w:author="Людмила" w:date="2014-03-03T13:02:00Z">
            <w:rPr>
              <w:rStyle w:val="a8"/>
            </w:rPr>
          </w:rPrChange>
        </w:rPr>
        <w:footnoteReference w:id="10"/>
      </w:r>
      <w:r>
        <w:t>, а Орфей… Что бы всё это значило?</w:t>
      </w:r>
    </w:p>
    <w:p w:rsidR="00C3641B" w:rsidRDefault="00C3641B">
      <w:pPr>
        <w:spacing w:before="120"/>
        <w:ind w:firstLine="284"/>
        <w:jc w:val="both"/>
      </w:pPr>
      <w:r>
        <w:t xml:space="preserve">Впрочем, профиль скульптуры и рисунка начала — середины </w:t>
      </w:r>
      <w:r>
        <w:rPr>
          <w:lang w:val="en-US"/>
        </w:rPr>
        <w:t>XVI</w:t>
      </w:r>
      <w:r>
        <w:t xml:space="preserve"> века кажется труднообъяснимым.</w:t>
      </w:r>
    </w:p>
    <w:p w:rsidR="00C3641B" w:rsidRDefault="00C3641B">
      <w:pPr>
        <w:spacing w:before="120"/>
        <w:ind w:firstLine="284"/>
        <w:jc w:val="both"/>
      </w:pPr>
      <w:r>
        <w:lastRenderedPageBreak/>
        <w:t xml:space="preserve">                </w:t>
      </w:r>
      <w:r w:rsidR="00F97135">
        <w:rPr>
          <w:noProof/>
        </w:rPr>
        <w:drawing>
          <wp:inline distT="0" distB="0" distL="0" distR="0">
            <wp:extent cx="3886200" cy="186690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8669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307" w:rsidRDefault="00996307">
      <w:pPr>
        <w:spacing w:before="120"/>
        <w:ind w:firstLine="284"/>
        <w:jc w:val="both"/>
        <w:rPr>
          <w:ins w:id="180" w:author="Людмила" w:date="2014-03-03T13:03:00Z"/>
        </w:rPr>
      </w:pPr>
    </w:p>
    <w:p w:rsidR="00C3641B" w:rsidRDefault="00D85B9F">
      <w:pPr>
        <w:spacing w:before="120"/>
        <w:ind w:firstLine="284"/>
        <w:jc w:val="both"/>
      </w:pPr>
      <w:r>
        <w:t>Пусть</w:t>
      </w:r>
      <w:r w:rsidR="00C3641B">
        <w:t xml:space="preserve"> великую скульптуру Микеланд</w:t>
      </w:r>
      <w:r w:rsidR="00684A9F">
        <w:t>жело представляет в одиночестве</w:t>
      </w:r>
      <w:r w:rsidR="00C3641B">
        <w:t xml:space="preserve"> и его поздние работы не завершены — это можно счесть симптомами. Но рисунок? На схеме он исчезает вместе со скульптурой из «поля зрения» фиксирующих преобразования векторов вплоть до </w:t>
      </w:r>
      <w:r w:rsidR="00C3641B">
        <w:rPr>
          <w:lang w:val="en-US"/>
        </w:rPr>
        <w:t>XX</w:t>
      </w:r>
      <w:r w:rsidR="00C3641B">
        <w:t xml:space="preserve"> века. Ответ один — в этот период на фоне постоянного изменения живописи рисунок и скульптура в своих формах практически не меняются. Это же относится и к пониманию искусства в целом.</w:t>
      </w:r>
    </w:p>
    <w:p w:rsidR="00C3641B" w:rsidRDefault="00C3641B">
      <w:pPr>
        <w:spacing w:before="120"/>
        <w:ind w:firstLine="284"/>
        <w:jc w:val="both"/>
        <w:rPr>
          <w:b/>
          <w:sz w:val="28"/>
          <w:szCs w:val="28"/>
        </w:rPr>
      </w:pPr>
      <w:r>
        <w:t>Следовательно, историческое сечение тетраэдра обнажает не масштабы явлений, а диапазон преобразований. Что</w:t>
      </w:r>
      <w:r w:rsidR="00684A9F">
        <w:t>,</w:t>
      </w:r>
      <w:r>
        <w:t xml:space="preserve"> в общем</w:t>
      </w:r>
      <w:r w:rsidR="00684A9F">
        <w:t>,</w:t>
      </w:r>
      <w:r>
        <w:t xml:space="preserve"> может служить для нас утешением и, пожалуй, больше соответствует впечатлениям.</w:t>
      </w:r>
    </w:p>
    <w:p w:rsidR="00C3641B" w:rsidRDefault="00C3641B">
      <w:pPr>
        <w:spacing w:before="240" w:after="240"/>
        <w:jc w:val="center"/>
      </w:pPr>
      <w:r>
        <w:rPr>
          <w:b/>
          <w:sz w:val="28"/>
          <w:szCs w:val="28"/>
        </w:rPr>
        <w:t>X. Деятельность и игра</w:t>
      </w:r>
    </w:p>
    <w:p w:rsidR="00C3641B" w:rsidRDefault="00C3641B">
      <w:pPr>
        <w:spacing w:before="120"/>
        <w:ind w:firstLine="284"/>
        <w:jc w:val="both"/>
      </w:pPr>
      <w:r>
        <w:t>Впрочем, и это не всё. Признание последних пределов (государство, общество, индивидуум) предполагает проблему.</w:t>
      </w:r>
    </w:p>
    <w:p w:rsidR="00684A9F" w:rsidRDefault="00684A9F">
      <w:pPr>
        <w:spacing w:before="120"/>
        <w:ind w:firstLine="284"/>
        <w:jc w:val="both"/>
      </w:pPr>
    </w:p>
    <w:p w:rsidR="00C3641B" w:rsidRDefault="00F97135">
      <w:pPr>
        <w:spacing w:before="120"/>
        <w:ind w:firstLine="284"/>
        <w:jc w:val="both"/>
      </w:pPr>
      <w:r>
        <w:rPr>
          <w:noProof/>
        </w:rPr>
        <w:drawing>
          <wp:inline distT="0" distB="0" distL="0" distR="0">
            <wp:extent cx="5267325" cy="1790700"/>
            <wp:effectExtent l="1905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907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41B" w:rsidRPr="00BE02A9">
        <w:t xml:space="preserve">        </w:t>
      </w:r>
    </w:p>
    <w:p w:rsidR="00684A9F" w:rsidRDefault="00684A9F">
      <w:pPr>
        <w:spacing w:before="120"/>
        <w:ind w:firstLine="284"/>
        <w:jc w:val="both"/>
      </w:pPr>
    </w:p>
    <w:p w:rsidR="00C3641B" w:rsidRDefault="00C3641B">
      <w:pPr>
        <w:spacing w:before="120"/>
        <w:ind w:firstLine="284"/>
        <w:jc w:val="both"/>
      </w:pPr>
      <w:r>
        <w:t>Как осмыслить возникшую комбинацию?</w:t>
      </w:r>
    </w:p>
    <w:p w:rsidR="00C3641B" w:rsidRDefault="00C3641B">
      <w:pPr>
        <w:spacing w:before="120"/>
        <w:ind w:firstLine="284"/>
        <w:jc w:val="both"/>
      </w:pPr>
      <w:r>
        <w:t>Отдавая когда-то игре занимаемое ей здесь место под колпаком, я думал о сходстве ролей, которые играют в своём окружении коричневый, поверхность, отпечаток, изображение, исполнение… Мне, конечно, хотелось понять, что скрывается за этими четырьмя буквами.</w:t>
      </w:r>
    </w:p>
    <w:p w:rsidR="00C3641B" w:rsidRDefault="00C3641B">
      <w:pPr>
        <w:spacing w:before="120"/>
        <w:ind w:firstLine="284"/>
        <w:jc w:val="both"/>
      </w:pPr>
      <w:r>
        <w:lastRenderedPageBreak/>
        <w:t>Пусть игра — основание и одновременно оборотная сторона деятельности, но что отличает её от труда, науки и творчества?</w:t>
      </w:r>
    </w:p>
    <w:p w:rsidR="00C3641B" w:rsidRDefault="00C3641B">
      <w:pPr>
        <w:spacing w:before="120"/>
        <w:ind w:firstLine="284"/>
        <w:jc w:val="both"/>
      </w:pPr>
      <w:r>
        <w:t>Не уверен, что такой образ действий можно назвать эмпирикой, — возможно, больше подойдёт произвол</w:t>
      </w:r>
      <w:r w:rsidR="00684A9F">
        <w:t>.</w:t>
      </w:r>
      <w:r w:rsidR="005D3C6D">
        <w:t xml:space="preserve"> </w:t>
      </w:r>
      <w:r w:rsidR="00684A9F">
        <w:t>Я</w:t>
      </w:r>
      <w:r>
        <w:t xml:space="preserve"> решил, что игровую ситуацию определяют три условия: </w:t>
      </w:r>
      <w:r w:rsidR="005D3C6D">
        <w:t>определённость</w:t>
      </w:r>
      <w:r>
        <w:t xml:space="preserve"> материала, цели и правил. При расплывчатости хотя бы одного из них игра будет дрейфовать в сторону одной из вершин треугольника. Двух… Словом, всё как с коричневым.</w:t>
      </w:r>
    </w:p>
    <w:p w:rsidR="00C3641B" w:rsidRDefault="00C3641B">
      <w:pPr>
        <w:spacing w:before="120"/>
        <w:ind w:firstLine="284"/>
        <w:jc w:val="both"/>
      </w:pPr>
      <w:r>
        <w:t>Правда, я не думал, что будет, если размыты все три, — неужели это и называется деятельностью?</w:t>
      </w:r>
    </w:p>
    <w:p w:rsidR="00C3641B" w:rsidRDefault="00C3641B">
      <w:pPr>
        <w:spacing w:before="120"/>
        <w:ind w:firstLine="284"/>
        <w:jc w:val="both"/>
      </w:pPr>
      <w:r>
        <w:t>Похоже, что неопределённость материала характеризует труд, — применительно к игре, фишками становятся сами играющие.</w:t>
      </w:r>
    </w:p>
    <w:p w:rsidR="00C3641B" w:rsidRDefault="00D85B9F">
      <w:pPr>
        <w:spacing w:before="120"/>
        <w:ind w:firstLine="284"/>
        <w:jc w:val="both"/>
      </w:pPr>
      <w:r>
        <w:t>Неопределённость цели —</w:t>
      </w:r>
      <w:r w:rsidR="00C3641B">
        <w:t xml:space="preserve"> когда впереди стоит вопросительный знак, а игра пр</w:t>
      </w:r>
      <w:r>
        <w:t>иобретает оттенок эксперимента — наука</w:t>
      </w:r>
      <w:r w:rsidR="00C3641B">
        <w:t>.</w:t>
      </w:r>
    </w:p>
    <w:p w:rsidR="00C3641B" w:rsidRDefault="00C3641B">
      <w:pPr>
        <w:spacing w:before="120"/>
        <w:ind w:firstLine="284"/>
        <w:jc w:val="both"/>
      </w:pPr>
      <w:r>
        <w:t>А неопределённость правил остаётся за творчеством.</w:t>
      </w:r>
    </w:p>
    <w:p w:rsidR="00C3641B" w:rsidRDefault="00C3641B">
      <w:pPr>
        <w:spacing w:before="120"/>
        <w:ind w:firstLine="284"/>
        <w:jc w:val="both"/>
      </w:pPr>
      <w:r>
        <w:t>Теперь же, с появлением пределов, можно добавить, что игра как единственная (по аналогиям с рассмотренными ситуациями) воспринимаемая нами сторона деятельности пресекает склонность деят</w:t>
      </w:r>
      <w:r w:rsidR="00D85B9F">
        <w:t>ельности к государству трудом, к</w:t>
      </w:r>
      <w:r>
        <w:t xml:space="preserve"> обществу — наукой, к индивидууму — творчеством.</w:t>
      </w:r>
    </w:p>
    <w:p w:rsidR="00C3641B" w:rsidRDefault="00C3641B">
      <w:pPr>
        <w:spacing w:before="120"/>
        <w:ind w:firstLine="284"/>
        <w:jc w:val="both"/>
      </w:pPr>
      <w:r>
        <w:t xml:space="preserve">Можно и </w:t>
      </w:r>
      <w:r w:rsidR="000D28C0">
        <w:t>так</w:t>
      </w:r>
      <w:r>
        <w:t>: всякий труд есть организация (государство — организация) материала; наука — объединение целей; творчество — индивидуализация правил.</w:t>
      </w:r>
    </w:p>
    <w:p w:rsidR="00C3641B" w:rsidRDefault="00C3641B">
      <w:pPr>
        <w:spacing w:before="120"/>
        <w:ind w:firstLine="284"/>
        <w:jc w:val="both"/>
      </w:pPr>
      <w:r>
        <w:t>Мне пока возразить нечего. Но и добавить, кажется, тоже.</w:t>
      </w:r>
    </w:p>
    <w:p w:rsidR="00C3641B" w:rsidRDefault="00C3641B">
      <w:pPr>
        <w:spacing w:before="120"/>
        <w:ind w:firstLine="284"/>
        <w:jc w:val="both"/>
      </w:pPr>
      <w:r>
        <w:t>Остаётся вопрос: разрешима ли с полной определённостью стопроцентно игровая ситуация? Если судить по крестикам-ноликам — да. Ведь усложнение не должно принципиально изменить ответ. Однако…</w:t>
      </w:r>
    </w:p>
    <w:p w:rsidR="00C3641B" w:rsidRDefault="00C3641B">
      <w:pPr>
        <w:spacing w:before="120"/>
        <w:ind w:firstLine="284"/>
        <w:jc w:val="both"/>
      </w:pPr>
      <w:r>
        <w:t>Пригодится ли замечание, что материал, цель и правила — ограничения?</w:t>
      </w:r>
    </w:p>
    <w:p w:rsidR="00C3641B" w:rsidRDefault="00C3641B">
      <w:pPr>
        <w:spacing w:before="120"/>
        <w:ind w:firstLine="284"/>
        <w:jc w:val="both"/>
        <w:rPr>
          <w:b/>
        </w:rPr>
      </w:pPr>
      <w:r>
        <w:t>Как будто всё. Тетраэдр иногда кажется злой игрушкой, и, главное, не могу понять: это на самом деле?</w:t>
      </w:r>
    </w:p>
    <w:p w:rsidR="00C3641B" w:rsidRDefault="00C3641B">
      <w:pPr>
        <w:spacing w:before="120"/>
        <w:ind w:firstLine="284"/>
        <w:jc w:val="right"/>
        <w:rPr>
          <w:b/>
        </w:rPr>
      </w:pPr>
      <w:r>
        <w:rPr>
          <w:b/>
        </w:rPr>
        <w:t>10.12.2013 г.</w:t>
      </w:r>
    </w:p>
    <w:p w:rsidR="00C3641B" w:rsidRDefault="00C3641B">
      <w:pPr>
        <w:spacing w:before="120"/>
        <w:ind w:firstLine="284"/>
        <w:jc w:val="right"/>
      </w:pPr>
      <w:r>
        <w:rPr>
          <w:b/>
        </w:rPr>
        <w:t>И.С.</w:t>
      </w:r>
    </w:p>
    <w:p w:rsidR="00C3641B" w:rsidRDefault="00C3641B">
      <w:pPr>
        <w:spacing w:before="120"/>
        <w:ind w:firstLine="284"/>
        <w:jc w:val="both"/>
      </w:pPr>
    </w:p>
    <w:sectPr w:rsidR="00C3641B" w:rsidSect="007F35F6">
      <w:footerReference w:type="even" r:id="rId37"/>
      <w:footerReference w:type="default" r:id="rId38"/>
      <w:footerReference w:type="first" r:id="rId39"/>
      <w:pgSz w:w="12240" w:h="15840"/>
      <w:pgMar w:top="1440" w:right="1800" w:bottom="1440" w:left="1800" w:header="720" w:footer="720" w:gutter="0"/>
      <w:cols w:space="720"/>
      <w:docGrid w:linePitch="24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43CA" w:rsidRDefault="003A43CA">
      <w:r>
        <w:separator/>
      </w:r>
    </w:p>
  </w:endnote>
  <w:endnote w:type="continuationSeparator" w:id="0">
    <w:p w:rsidR="003A43CA" w:rsidRDefault="003A43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DejaVu Sans">
    <w:charset w:val="01"/>
    <w:family w:val="auto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dobe Garamond Pro">
    <w:altName w:val="Times New Roman"/>
    <w:panose1 w:val="020205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158A" w:rsidRDefault="0054158A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ustomXmlInsRangeStart w:id="181" w:author="Людмила" w:date="2014-03-03T13:04:00Z"/>
  <w:sdt>
    <w:sdtPr>
      <w:id w:val="162975337"/>
      <w:docPartObj>
        <w:docPartGallery w:val="Page Numbers (Bottom of Page)"/>
        <w:docPartUnique/>
      </w:docPartObj>
    </w:sdtPr>
    <w:sdtEndPr/>
    <w:sdtContent>
      <w:customXmlInsRangeEnd w:id="181"/>
      <w:p w:rsidR="0054158A" w:rsidRDefault="0054158A">
        <w:pPr>
          <w:pStyle w:val="af0"/>
          <w:jc w:val="center"/>
          <w:rPr>
            <w:ins w:id="182" w:author="Людмила" w:date="2014-03-03T13:04:00Z"/>
          </w:rPr>
        </w:pPr>
        <w:ins w:id="183" w:author="Людмила" w:date="2014-03-03T13:04:00Z">
          <w:r>
            <w:fldChar w:fldCharType="begin"/>
          </w:r>
          <w:r>
            <w:instrText>PAGE   \* MERGEFORMAT</w:instrText>
          </w:r>
          <w:r>
            <w:fldChar w:fldCharType="separate"/>
          </w:r>
        </w:ins>
        <w:r w:rsidR="006F49F7">
          <w:rPr>
            <w:noProof/>
          </w:rPr>
          <w:t>9</w:t>
        </w:r>
        <w:ins w:id="184" w:author="Людмила" w:date="2014-03-03T13:04:00Z">
          <w:r>
            <w:fldChar w:fldCharType="end"/>
          </w:r>
        </w:ins>
      </w:p>
      <w:customXmlInsRangeStart w:id="185" w:author="Людмила" w:date="2014-03-03T13:04:00Z"/>
    </w:sdtContent>
  </w:sdt>
  <w:customXmlInsRangeEnd w:id="185"/>
  <w:p w:rsidR="0054158A" w:rsidRDefault="0054158A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158A" w:rsidRDefault="0054158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43CA" w:rsidRDefault="003A43CA">
      <w:r>
        <w:separator/>
      </w:r>
    </w:p>
  </w:footnote>
  <w:footnote w:type="continuationSeparator" w:id="0">
    <w:p w:rsidR="003A43CA" w:rsidRDefault="003A43CA">
      <w:r>
        <w:continuationSeparator/>
      </w:r>
    </w:p>
  </w:footnote>
  <w:footnote w:id="1">
    <w:p w:rsidR="0054158A" w:rsidRPr="00CD70AC" w:rsidRDefault="0054158A" w:rsidP="00CA6B70">
      <w:pPr>
        <w:jc w:val="both"/>
        <w:rPr>
          <w:sz w:val="20"/>
          <w:szCs w:val="20"/>
          <w:rPrChange w:id="28" w:author="Людмила" w:date="2014-03-03T12:45:00Z">
            <w:rPr/>
          </w:rPrChange>
        </w:rPr>
      </w:pPr>
      <w:r w:rsidRPr="006E1E83">
        <w:rPr>
          <w:rStyle w:val="a7"/>
          <w:sz w:val="20"/>
          <w:szCs w:val="20"/>
          <w:vertAlign w:val="superscript"/>
          <w:rPrChange w:id="29" w:author="Людмила" w:date="2014-03-03T12:45:00Z">
            <w:rPr>
              <w:rStyle w:val="a7"/>
            </w:rPr>
          </w:rPrChange>
        </w:rPr>
        <w:footnoteRef/>
      </w:r>
      <w:ins w:id="30" w:author="Людмила" w:date="2014-03-03T12:45:00Z">
        <w:r w:rsidRPr="006E1E83">
          <w:rPr>
            <w:sz w:val="20"/>
            <w:szCs w:val="20"/>
            <w:rPrChange w:id="31" w:author="Людмила" w:date="2014-03-03T12:45:00Z">
              <w:rPr/>
            </w:rPrChange>
          </w:rPr>
          <w:t xml:space="preserve"> </w:t>
        </w:r>
      </w:ins>
      <w:del w:id="32" w:author="Людмила" w:date="2014-03-03T12:45:00Z">
        <w:r w:rsidRPr="006E1E83">
          <w:rPr>
            <w:rStyle w:val="11"/>
            <w:sz w:val="20"/>
            <w:szCs w:val="20"/>
            <w:rPrChange w:id="33" w:author="Людмила" w:date="2014-03-03T12:45:00Z">
              <w:rPr/>
            </w:rPrChange>
          </w:rPr>
          <w:br w:type="page"/>
        </w:r>
        <w:r w:rsidRPr="006E1E83">
          <w:rPr>
            <w:rStyle w:val="11"/>
            <w:sz w:val="20"/>
            <w:szCs w:val="20"/>
            <w:rPrChange w:id="34" w:author="Людмила" w:date="2014-03-03T12:45:00Z">
              <w:rPr>
                <w:rStyle w:val="11"/>
              </w:rPr>
            </w:rPrChange>
          </w:rPr>
          <w:tab/>
        </w:r>
        <w:r w:rsidRPr="006E1E83">
          <w:rPr>
            <w:sz w:val="20"/>
            <w:szCs w:val="20"/>
            <w:rPrChange w:id="35" w:author="Людмила" w:date="2014-03-03T12:45:00Z">
              <w:rPr>
                <w:vertAlign w:val="superscript"/>
              </w:rPr>
            </w:rPrChange>
          </w:rPr>
          <w:delText xml:space="preserve"> </w:delText>
        </w:r>
      </w:del>
      <w:r w:rsidRPr="006E1E83">
        <w:rPr>
          <w:sz w:val="20"/>
          <w:szCs w:val="20"/>
          <w:rPrChange w:id="36" w:author="Людмила" w:date="2014-03-03T12:45:00Z">
            <w:rPr>
              <w:vertAlign w:val="superscript"/>
            </w:rPr>
          </w:rPrChange>
        </w:rPr>
        <w:t>И.В. Гёте. Избранные сочинения по естествознанию. К учению о цвете (Хроматика).</w:t>
      </w:r>
    </w:p>
  </w:footnote>
  <w:footnote w:id="2">
    <w:p w:rsidR="0054158A" w:rsidRPr="00CD70AC" w:rsidRDefault="0054158A" w:rsidP="00CA6B70">
      <w:pPr>
        <w:jc w:val="both"/>
        <w:rPr>
          <w:sz w:val="20"/>
          <w:szCs w:val="20"/>
          <w:rPrChange w:id="49" w:author="Людмила" w:date="2014-03-03T12:47:00Z">
            <w:rPr/>
          </w:rPrChange>
        </w:rPr>
      </w:pPr>
      <w:r w:rsidRPr="006E1E83">
        <w:rPr>
          <w:rStyle w:val="a7"/>
          <w:sz w:val="20"/>
          <w:szCs w:val="20"/>
          <w:vertAlign w:val="superscript"/>
          <w:rPrChange w:id="50" w:author="Людмила" w:date="2014-03-03T12:47:00Z">
            <w:rPr>
              <w:rStyle w:val="a7"/>
            </w:rPr>
          </w:rPrChange>
        </w:rPr>
        <w:footnoteRef/>
      </w:r>
      <w:ins w:id="51" w:author="Людмила" w:date="2014-03-03T12:47:00Z">
        <w:r>
          <w:rPr>
            <w:sz w:val="20"/>
            <w:szCs w:val="20"/>
          </w:rPr>
          <w:t xml:space="preserve"> </w:t>
        </w:r>
      </w:ins>
      <w:del w:id="52" w:author="Людмила" w:date="2014-03-03T12:47:00Z">
        <w:r w:rsidRPr="006E1E83">
          <w:rPr>
            <w:sz w:val="20"/>
            <w:szCs w:val="20"/>
            <w:rPrChange w:id="53" w:author="Людмила" w:date="2014-03-03T12:47:00Z">
              <w:rPr/>
            </w:rPrChange>
          </w:rPr>
          <w:br w:type="page"/>
        </w:r>
        <w:r w:rsidRPr="006E1E83">
          <w:rPr>
            <w:rStyle w:val="11"/>
            <w:sz w:val="20"/>
            <w:szCs w:val="20"/>
            <w:rPrChange w:id="54" w:author="Людмила" w:date="2014-03-03T12:47:00Z">
              <w:rPr>
                <w:rStyle w:val="11"/>
              </w:rPr>
            </w:rPrChange>
          </w:rPr>
          <w:tab/>
        </w:r>
        <w:r w:rsidRPr="006E1E83">
          <w:rPr>
            <w:sz w:val="20"/>
            <w:szCs w:val="20"/>
            <w:rPrChange w:id="55" w:author="Людмила" w:date="2014-03-03T12:47:00Z">
              <w:rPr>
                <w:vertAlign w:val="superscript"/>
              </w:rPr>
            </w:rPrChange>
          </w:rPr>
          <w:delText xml:space="preserve"> </w:delText>
        </w:r>
      </w:del>
      <w:r w:rsidRPr="006E1E83">
        <w:rPr>
          <w:sz w:val="20"/>
          <w:szCs w:val="20"/>
          <w:rPrChange w:id="56" w:author="Людмила" w:date="2014-03-03T12:47:00Z">
            <w:rPr>
              <w:vertAlign w:val="superscript"/>
            </w:rPr>
          </w:rPrChange>
        </w:rPr>
        <w:t xml:space="preserve"> Спасибо за это замечание Алексею Алексеевичу Ратушному, случайная встреча с которым на Арбате зимой когда-то (около 1990 года) очень ободрила меня.</w:t>
      </w:r>
    </w:p>
  </w:footnote>
  <w:footnote w:id="3">
    <w:p w:rsidR="0054158A" w:rsidRPr="00CD70AC" w:rsidRDefault="0054158A" w:rsidP="00CA6B70">
      <w:pPr>
        <w:jc w:val="both"/>
        <w:rPr>
          <w:sz w:val="20"/>
          <w:szCs w:val="20"/>
          <w:rPrChange w:id="58" w:author="Людмила" w:date="2014-03-03T12:47:00Z">
            <w:rPr/>
          </w:rPrChange>
        </w:rPr>
      </w:pPr>
      <w:r w:rsidRPr="006E1E83">
        <w:rPr>
          <w:rStyle w:val="a7"/>
          <w:sz w:val="20"/>
          <w:szCs w:val="20"/>
          <w:vertAlign w:val="superscript"/>
          <w:rPrChange w:id="59" w:author="Людмила" w:date="2014-03-03T12:47:00Z">
            <w:rPr>
              <w:rStyle w:val="a7"/>
            </w:rPr>
          </w:rPrChange>
        </w:rPr>
        <w:footnoteRef/>
      </w:r>
      <w:ins w:id="60" w:author="Людмила" w:date="2014-03-03T12:47:00Z">
        <w:r>
          <w:rPr>
            <w:sz w:val="20"/>
            <w:szCs w:val="20"/>
          </w:rPr>
          <w:t xml:space="preserve"> </w:t>
        </w:r>
      </w:ins>
      <w:del w:id="61" w:author="Людмила" w:date="2014-03-03T12:47:00Z">
        <w:r w:rsidRPr="006E1E83">
          <w:rPr>
            <w:sz w:val="20"/>
            <w:szCs w:val="20"/>
            <w:vertAlign w:val="superscript"/>
            <w:rPrChange w:id="62" w:author="Людмила" w:date="2014-03-03T12:47:00Z">
              <w:rPr/>
            </w:rPrChange>
          </w:rPr>
          <w:br w:type="page"/>
        </w:r>
        <w:r w:rsidRPr="006E1E83">
          <w:rPr>
            <w:rStyle w:val="11"/>
            <w:sz w:val="20"/>
            <w:szCs w:val="20"/>
            <w:rPrChange w:id="63" w:author="Людмила" w:date="2014-03-03T12:47:00Z">
              <w:rPr>
                <w:rStyle w:val="11"/>
              </w:rPr>
            </w:rPrChange>
          </w:rPr>
          <w:tab/>
        </w:r>
        <w:r w:rsidRPr="006E1E83">
          <w:rPr>
            <w:sz w:val="20"/>
            <w:szCs w:val="20"/>
            <w:rPrChange w:id="64" w:author="Людмила" w:date="2014-03-03T12:47:00Z">
              <w:rPr>
                <w:vertAlign w:val="superscript"/>
              </w:rPr>
            </w:rPrChange>
          </w:rPr>
          <w:delText xml:space="preserve"> </w:delText>
        </w:r>
      </w:del>
      <w:r w:rsidRPr="006E1E83">
        <w:rPr>
          <w:sz w:val="20"/>
          <w:szCs w:val="20"/>
          <w:rPrChange w:id="65" w:author="Людмила" w:date="2014-03-03T12:47:00Z">
            <w:rPr>
              <w:vertAlign w:val="superscript"/>
            </w:rPr>
          </w:rPrChange>
        </w:rPr>
        <w:t xml:space="preserve"> А.П.. Журавлёв. «Звук и смысл». М. «Просвещение», 1991 г.</w:t>
      </w:r>
    </w:p>
  </w:footnote>
  <w:footnote w:id="4">
    <w:p w:rsidR="0054158A" w:rsidRPr="00CD70AC" w:rsidRDefault="0054158A" w:rsidP="00CA6B70">
      <w:pPr>
        <w:jc w:val="both"/>
        <w:rPr>
          <w:sz w:val="20"/>
          <w:szCs w:val="20"/>
          <w:rPrChange w:id="79" w:author="Людмила" w:date="2014-03-03T12:50:00Z">
            <w:rPr/>
          </w:rPrChange>
        </w:rPr>
      </w:pPr>
      <w:r w:rsidRPr="00CA6B70">
        <w:rPr>
          <w:rStyle w:val="a7"/>
          <w:sz w:val="20"/>
          <w:szCs w:val="20"/>
          <w:vertAlign w:val="superscript"/>
          <w:rPrChange w:id="80" w:author="Людмила" w:date="2014-03-03T12:50:00Z">
            <w:rPr>
              <w:rStyle w:val="a7"/>
            </w:rPr>
          </w:rPrChange>
        </w:rPr>
        <w:footnoteRef/>
      </w:r>
      <w:ins w:id="81" w:author="Людмила" w:date="2014-03-03T12:50:00Z">
        <w:r>
          <w:rPr>
            <w:sz w:val="20"/>
            <w:szCs w:val="20"/>
          </w:rPr>
          <w:t xml:space="preserve"> </w:t>
        </w:r>
      </w:ins>
      <w:del w:id="82" w:author="Людмила" w:date="2014-03-03T12:50:00Z">
        <w:r w:rsidRPr="006E1E83">
          <w:rPr>
            <w:sz w:val="20"/>
            <w:szCs w:val="20"/>
            <w:rPrChange w:id="83" w:author="Людмила" w:date="2014-03-03T12:50:00Z">
              <w:rPr/>
            </w:rPrChange>
          </w:rPr>
          <w:br w:type="page"/>
        </w:r>
        <w:r w:rsidRPr="006E1E83">
          <w:rPr>
            <w:rStyle w:val="11"/>
            <w:sz w:val="20"/>
            <w:szCs w:val="20"/>
            <w:rPrChange w:id="84" w:author="Людмила" w:date="2014-03-03T12:50:00Z">
              <w:rPr>
                <w:rStyle w:val="11"/>
              </w:rPr>
            </w:rPrChange>
          </w:rPr>
          <w:tab/>
        </w:r>
        <w:r w:rsidRPr="006E1E83">
          <w:rPr>
            <w:sz w:val="20"/>
            <w:szCs w:val="20"/>
            <w:rPrChange w:id="85" w:author="Людмила" w:date="2014-03-03T12:50:00Z">
              <w:rPr>
                <w:vertAlign w:val="superscript"/>
              </w:rPr>
            </w:rPrChange>
          </w:rPr>
          <w:delText xml:space="preserve">  </w:delText>
        </w:r>
      </w:del>
      <w:r w:rsidRPr="006E1E83">
        <w:rPr>
          <w:sz w:val="20"/>
          <w:szCs w:val="20"/>
          <w:rPrChange w:id="86" w:author="Людмила" w:date="2014-03-03T12:50:00Z">
            <w:rPr>
              <w:vertAlign w:val="superscript"/>
            </w:rPr>
          </w:rPrChange>
        </w:rPr>
        <w:t>«Очевидное — невероятное». 198? Г. С.П. Капица о трудах английских оптиков середины ХХ в.</w:t>
      </w:r>
    </w:p>
  </w:footnote>
  <w:footnote w:id="5">
    <w:p w:rsidR="0054158A" w:rsidRPr="00CD70AC" w:rsidRDefault="0054158A" w:rsidP="00CA6B70">
      <w:pPr>
        <w:jc w:val="both"/>
        <w:rPr>
          <w:sz w:val="20"/>
          <w:szCs w:val="20"/>
          <w:rPrChange w:id="88" w:author="Людмила" w:date="2014-03-03T12:50:00Z">
            <w:rPr/>
          </w:rPrChange>
        </w:rPr>
      </w:pPr>
      <w:r w:rsidRPr="00CA6B70">
        <w:rPr>
          <w:rStyle w:val="a7"/>
          <w:sz w:val="20"/>
          <w:szCs w:val="20"/>
          <w:vertAlign w:val="superscript"/>
          <w:rPrChange w:id="89" w:author="Людмила" w:date="2014-03-03T12:50:00Z">
            <w:rPr>
              <w:rStyle w:val="a7"/>
            </w:rPr>
          </w:rPrChange>
        </w:rPr>
        <w:footnoteRef/>
      </w:r>
      <w:ins w:id="90" w:author="Людмила" w:date="2014-03-03T12:50:00Z">
        <w:r>
          <w:rPr>
            <w:sz w:val="20"/>
            <w:szCs w:val="20"/>
          </w:rPr>
          <w:t xml:space="preserve"> </w:t>
        </w:r>
      </w:ins>
      <w:del w:id="91" w:author="Людмила" w:date="2014-03-03T12:50:00Z">
        <w:r w:rsidRPr="006E1E83">
          <w:rPr>
            <w:sz w:val="20"/>
            <w:szCs w:val="20"/>
            <w:rPrChange w:id="92" w:author="Людмила" w:date="2014-03-03T12:50:00Z">
              <w:rPr/>
            </w:rPrChange>
          </w:rPr>
          <w:br w:type="page"/>
        </w:r>
        <w:r w:rsidRPr="006E1E83">
          <w:rPr>
            <w:sz w:val="20"/>
            <w:szCs w:val="20"/>
            <w:rPrChange w:id="93" w:author="Людмила" w:date="2014-03-03T12:50:00Z">
              <w:rPr/>
            </w:rPrChange>
          </w:rPr>
          <w:tab/>
        </w:r>
      </w:del>
      <w:r w:rsidRPr="006E1E83">
        <w:rPr>
          <w:sz w:val="20"/>
          <w:szCs w:val="20"/>
          <w:rPrChange w:id="94" w:author="Людмила" w:date="2014-03-03T12:50:00Z">
            <w:rPr/>
          </w:rPrChange>
        </w:rPr>
        <w:t>Нельзя не вспомнить буквально носившегося с этой идеей в 90-е годы несчастного Иосифа Гинзбурга, о котором сегодня, наверное, уже мало что известно.</w:t>
      </w:r>
    </w:p>
  </w:footnote>
  <w:footnote w:id="6">
    <w:p w:rsidR="0054158A" w:rsidRPr="00996307" w:rsidRDefault="0054158A" w:rsidP="00CA6B70">
      <w:pPr>
        <w:jc w:val="both"/>
        <w:rPr>
          <w:sz w:val="20"/>
          <w:szCs w:val="20"/>
          <w:rPrChange w:id="101" w:author="Людмила" w:date="2014-03-03T12:53:00Z">
            <w:rPr/>
          </w:rPrChange>
        </w:rPr>
      </w:pPr>
      <w:r w:rsidRPr="006E1E83">
        <w:rPr>
          <w:rStyle w:val="a7"/>
          <w:sz w:val="20"/>
          <w:szCs w:val="20"/>
          <w:vertAlign w:val="superscript"/>
          <w:rPrChange w:id="102" w:author="Людмила" w:date="2014-03-03T12:53:00Z">
            <w:rPr>
              <w:rStyle w:val="a7"/>
            </w:rPr>
          </w:rPrChange>
        </w:rPr>
        <w:footnoteRef/>
      </w:r>
      <w:ins w:id="103" w:author="Людмила" w:date="2014-03-03T12:53:00Z">
        <w:r>
          <w:rPr>
            <w:sz w:val="20"/>
            <w:szCs w:val="20"/>
          </w:rPr>
          <w:t xml:space="preserve"> </w:t>
        </w:r>
      </w:ins>
      <w:del w:id="104" w:author="Людмила" w:date="2014-03-03T12:53:00Z">
        <w:r w:rsidRPr="006E1E83">
          <w:rPr>
            <w:sz w:val="20"/>
            <w:szCs w:val="20"/>
            <w:rPrChange w:id="105" w:author="Людмила" w:date="2014-03-03T12:53:00Z">
              <w:rPr/>
            </w:rPrChange>
          </w:rPr>
          <w:br w:type="page"/>
        </w:r>
        <w:r w:rsidRPr="006E1E83">
          <w:rPr>
            <w:rStyle w:val="11"/>
            <w:sz w:val="20"/>
            <w:szCs w:val="20"/>
            <w:rPrChange w:id="106" w:author="Людмила" w:date="2014-03-03T12:53:00Z">
              <w:rPr>
                <w:rStyle w:val="11"/>
              </w:rPr>
            </w:rPrChange>
          </w:rPr>
          <w:tab/>
        </w:r>
        <w:r w:rsidRPr="006E1E83">
          <w:rPr>
            <w:sz w:val="20"/>
            <w:szCs w:val="20"/>
            <w:rPrChange w:id="107" w:author="Людмила" w:date="2014-03-03T12:53:00Z">
              <w:rPr>
                <w:vertAlign w:val="superscript"/>
              </w:rPr>
            </w:rPrChange>
          </w:rPr>
          <w:delText xml:space="preserve"> </w:delText>
        </w:r>
      </w:del>
      <w:r w:rsidRPr="006E1E83">
        <w:rPr>
          <w:sz w:val="20"/>
          <w:szCs w:val="20"/>
          <w:rPrChange w:id="108" w:author="Людмила" w:date="2014-03-03T12:53:00Z">
            <w:rPr>
              <w:vertAlign w:val="superscript"/>
            </w:rPr>
          </w:rPrChange>
        </w:rPr>
        <w:t>А.</w:t>
      </w:r>
      <w:ins w:id="109" w:author="Людмила" w:date="2014-03-03T13:45:00Z">
        <w:r>
          <w:rPr>
            <w:sz w:val="20"/>
            <w:szCs w:val="20"/>
          </w:rPr>
          <w:t> </w:t>
        </w:r>
      </w:ins>
      <w:r w:rsidRPr="006E1E83">
        <w:rPr>
          <w:sz w:val="20"/>
          <w:szCs w:val="20"/>
          <w:rPrChange w:id="110" w:author="Людмила" w:date="2014-03-03T12:53:00Z">
            <w:rPr>
              <w:vertAlign w:val="superscript"/>
            </w:rPr>
          </w:rPrChange>
        </w:rPr>
        <w:t>Матисс. И.А. Морозову. 19 апреля 1913 г. Москва. «Искусство». 1993.</w:t>
      </w:r>
    </w:p>
  </w:footnote>
  <w:footnote w:id="7">
    <w:p w:rsidR="0054158A" w:rsidRPr="00996307" w:rsidRDefault="0054158A" w:rsidP="00CA6B70">
      <w:pPr>
        <w:jc w:val="both"/>
        <w:rPr>
          <w:sz w:val="20"/>
          <w:szCs w:val="20"/>
          <w:rPrChange w:id="112" w:author="Людмила" w:date="2014-03-03T12:54:00Z">
            <w:rPr/>
          </w:rPrChange>
        </w:rPr>
      </w:pPr>
      <w:r w:rsidRPr="006E1E83">
        <w:rPr>
          <w:rStyle w:val="a7"/>
          <w:sz w:val="20"/>
          <w:szCs w:val="20"/>
          <w:vertAlign w:val="superscript"/>
          <w:rPrChange w:id="113" w:author="Людмила" w:date="2014-03-03T12:54:00Z">
            <w:rPr>
              <w:rStyle w:val="a7"/>
            </w:rPr>
          </w:rPrChange>
        </w:rPr>
        <w:footnoteRef/>
      </w:r>
      <w:ins w:id="114" w:author="Людмила" w:date="2014-03-03T12:54:00Z">
        <w:r>
          <w:rPr>
            <w:sz w:val="20"/>
            <w:szCs w:val="20"/>
          </w:rPr>
          <w:t xml:space="preserve"> </w:t>
        </w:r>
      </w:ins>
      <w:del w:id="115" w:author="Людмила" w:date="2014-03-03T12:54:00Z">
        <w:r w:rsidRPr="006E1E83">
          <w:rPr>
            <w:sz w:val="20"/>
            <w:szCs w:val="20"/>
            <w:rPrChange w:id="116" w:author="Людмила" w:date="2014-03-03T12:54:00Z">
              <w:rPr/>
            </w:rPrChange>
          </w:rPr>
          <w:br w:type="page"/>
        </w:r>
        <w:r w:rsidRPr="006E1E83">
          <w:rPr>
            <w:rStyle w:val="11"/>
            <w:sz w:val="20"/>
            <w:szCs w:val="20"/>
            <w:rPrChange w:id="117" w:author="Людмила" w:date="2014-03-03T12:54:00Z">
              <w:rPr>
                <w:rStyle w:val="11"/>
              </w:rPr>
            </w:rPrChange>
          </w:rPr>
          <w:tab/>
        </w:r>
        <w:r w:rsidRPr="006E1E83">
          <w:rPr>
            <w:sz w:val="20"/>
            <w:szCs w:val="20"/>
            <w:rPrChange w:id="118" w:author="Людмила" w:date="2014-03-03T12:54:00Z">
              <w:rPr>
                <w:vertAlign w:val="superscript"/>
              </w:rPr>
            </w:rPrChange>
          </w:rPr>
          <w:delText xml:space="preserve"> </w:delText>
        </w:r>
      </w:del>
      <w:r w:rsidRPr="006E1E83">
        <w:rPr>
          <w:sz w:val="20"/>
          <w:szCs w:val="20"/>
          <w:rPrChange w:id="119" w:author="Людмила" w:date="2014-03-03T12:54:00Z">
            <w:rPr>
              <w:vertAlign w:val="superscript"/>
            </w:rPr>
          </w:rPrChange>
        </w:rPr>
        <w:t>Матисс и сам иногда пользовался словом «плоскостно». Например, применительно к фигурам мерионских панно. Но, отмечая формальный признак, совершенно очевидно, не помышлял о возможности приводимой здесь классификации. Плоскостно по Матиссу означает не рельефно.</w:t>
      </w:r>
    </w:p>
  </w:footnote>
  <w:footnote w:id="8">
    <w:p w:rsidR="0054158A" w:rsidRPr="00996307" w:rsidRDefault="0054158A" w:rsidP="00CA6B70">
      <w:pPr>
        <w:jc w:val="both"/>
        <w:rPr>
          <w:sz w:val="20"/>
          <w:szCs w:val="20"/>
          <w:rPrChange w:id="128" w:author="Людмила" w:date="2014-03-03T12:56:00Z">
            <w:rPr/>
          </w:rPrChange>
        </w:rPr>
      </w:pPr>
      <w:r w:rsidRPr="006E1E83">
        <w:rPr>
          <w:rStyle w:val="a7"/>
          <w:sz w:val="20"/>
          <w:szCs w:val="20"/>
          <w:vertAlign w:val="superscript"/>
          <w:rPrChange w:id="129" w:author="Людмила" w:date="2014-03-03T12:56:00Z">
            <w:rPr>
              <w:rStyle w:val="a7"/>
            </w:rPr>
          </w:rPrChange>
        </w:rPr>
        <w:footnoteRef/>
      </w:r>
      <w:ins w:id="130" w:author="Людмила" w:date="2014-03-03T12:56:00Z">
        <w:r>
          <w:rPr>
            <w:sz w:val="20"/>
            <w:szCs w:val="20"/>
          </w:rPr>
          <w:t xml:space="preserve"> </w:t>
        </w:r>
      </w:ins>
      <w:del w:id="131" w:author="Людмила" w:date="2014-03-03T12:56:00Z">
        <w:r w:rsidRPr="006E1E83">
          <w:rPr>
            <w:sz w:val="20"/>
            <w:szCs w:val="20"/>
            <w:vertAlign w:val="superscript"/>
            <w:rPrChange w:id="132" w:author="Людмила" w:date="2014-03-03T12:56:00Z">
              <w:rPr/>
            </w:rPrChange>
          </w:rPr>
          <w:br w:type="page"/>
        </w:r>
        <w:r w:rsidRPr="006E1E83">
          <w:rPr>
            <w:rStyle w:val="11"/>
            <w:sz w:val="20"/>
            <w:szCs w:val="20"/>
            <w:rPrChange w:id="133" w:author="Людмила" w:date="2014-03-03T12:56:00Z">
              <w:rPr>
                <w:rStyle w:val="11"/>
              </w:rPr>
            </w:rPrChange>
          </w:rPr>
          <w:tab/>
        </w:r>
        <w:r w:rsidRPr="006E1E83">
          <w:rPr>
            <w:sz w:val="20"/>
            <w:szCs w:val="20"/>
            <w:rPrChange w:id="134" w:author="Людмила" w:date="2014-03-03T12:56:00Z">
              <w:rPr>
                <w:vertAlign w:val="superscript"/>
              </w:rPr>
            </w:rPrChange>
          </w:rPr>
          <w:delText xml:space="preserve"> </w:delText>
        </w:r>
      </w:del>
      <w:r w:rsidRPr="006E1E83">
        <w:rPr>
          <w:sz w:val="20"/>
          <w:szCs w:val="20"/>
          <w:rPrChange w:id="135" w:author="Людмила" w:date="2014-03-03T12:56:00Z">
            <w:rPr>
              <w:vertAlign w:val="superscript"/>
            </w:rPr>
          </w:rPrChange>
        </w:rPr>
        <w:t xml:space="preserve"> Предложенный Матиссом способ окраски рам указывает на инстинктивное стремление выявить характер (как показывает маркировка) не только живописи, но и рисунка. Таким образом, музейный вариант мог пройти, если бы не лишал живопись первородства.</w:t>
      </w:r>
    </w:p>
  </w:footnote>
  <w:footnote w:id="9">
    <w:p w:rsidR="006E6982" w:rsidRDefault="0054158A" w:rsidP="006E6982">
      <w:pPr>
        <w:jc w:val="both"/>
        <w:rPr>
          <w:sz w:val="20"/>
          <w:szCs w:val="20"/>
        </w:rPr>
      </w:pPr>
      <w:r w:rsidRPr="006E1E83">
        <w:rPr>
          <w:rStyle w:val="a7"/>
          <w:sz w:val="20"/>
          <w:szCs w:val="20"/>
          <w:vertAlign w:val="superscript"/>
          <w:rPrChange w:id="159" w:author="Людмила" w:date="2014-03-03T13:00:00Z">
            <w:rPr>
              <w:rStyle w:val="a7"/>
            </w:rPr>
          </w:rPrChange>
        </w:rPr>
        <w:footnoteRef/>
      </w:r>
      <w:ins w:id="160" w:author="Людмила" w:date="2014-03-03T13:01:00Z">
        <w:r>
          <w:t xml:space="preserve"> </w:t>
        </w:r>
      </w:ins>
      <w:del w:id="161" w:author="Людмила" w:date="2014-03-03T13:01:00Z">
        <w:r w:rsidRPr="006E1E83">
          <w:rPr>
            <w:sz w:val="20"/>
            <w:szCs w:val="20"/>
            <w:vertAlign w:val="superscript"/>
            <w:rPrChange w:id="162" w:author="Людмила" w:date="2014-03-03T13:00:00Z">
              <w:rPr/>
            </w:rPrChange>
          </w:rPr>
          <w:br w:type="page"/>
        </w:r>
        <w:r w:rsidDel="00996307">
          <w:rPr>
            <w:rStyle w:val="11"/>
          </w:rPr>
          <w:tab/>
        </w:r>
        <w:r w:rsidDel="00996307">
          <w:delText xml:space="preserve">  </w:delText>
        </w:r>
      </w:del>
      <w:r w:rsidRPr="006E1E83">
        <w:rPr>
          <w:sz w:val="20"/>
          <w:szCs w:val="20"/>
          <w:rPrChange w:id="163" w:author="Людмила" w:date="2014-03-03T13:00:00Z">
            <w:rPr/>
          </w:rPrChange>
        </w:rPr>
        <w:t>Можно попытаться смоделировать описываемый процесс, опираясь на изменение направления при движении по окружности и введя некоторые предполагаемые величины. Например: силу, определяющую движение вдоль оси, и силу притяжения к бесконечно далёкой точке. Так, будто история описывает сначала подъём на горку с последующим скатыванием с неё. Или предположив заполнение сферы размножающейся субстанцией, которая образует подобно воде в аквариуме плоскость поверхнос</w:t>
      </w:r>
      <w:r w:rsidR="006E6982">
        <w:rPr>
          <w:sz w:val="20"/>
          <w:szCs w:val="20"/>
        </w:rPr>
        <w:t>ти, являющуюся срезом истории.</w:t>
      </w:r>
    </w:p>
    <w:p w:rsidR="0054158A" w:rsidRPr="00996307" w:rsidRDefault="0054158A" w:rsidP="006E6982">
      <w:pPr>
        <w:jc w:val="both"/>
        <w:rPr>
          <w:sz w:val="20"/>
          <w:szCs w:val="20"/>
          <w:rPrChange w:id="164" w:author="Людмила" w:date="2014-03-03T13:00:00Z">
            <w:rPr/>
          </w:rPrChange>
        </w:rPr>
      </w:pPr>
      <w:r w:rsidRPr="006E1E83">
        <w:rPr>
          <w:sz w:val="20"/>
          <w:szCs w:val="20"/>
          <w:rPrChange w:id="165" w:author="Людмила" w:date="2014-03-03T13:00:00Z">
            <w:rPr/>
          </w:rPrChange>
        </w:rPr>
        <w:t>Эти или другие, не пришедшие мне в голову модели могут дать приближённую к предполагаемой картину ускорения, на которую может оказывать (или не оказывать) влияние вписанный в сферу тетраэдр. Вместе с тем вероятна иллюстрация иных процессов: роста коммуникативности. Населения (С.П. Капица «У Гордона»); накопления информации и пр.</w:t>
      </w:r>
    </w:p>
  </w:footnote>
  <w:footnote w:id="10">
    <w:p w:rsidR="0054158A" w:rsidRPr="00996307" w:rsidRDefault="0054158A" w:rsidP="00CA6B70">
      <w:pPr>
        <w:jc w:val="both"/>
        <w:rPr>
          <w:sz w:val="20"/>
          <w:szCs w:val="20"/>
          <w:rPrChange w:id="169" w:author="Людмила" w:date="2014-03-03T13:02:00Z">
            <w:rPr/>
          </w:rPrChange>
        </w:rPr>
      </w:pPr>
      <w:r w:rsidRPr="006E1E83">
        <w:rPr>
          <w:rStyle w:val="a7"/>
          <w:sz w:val="20"/>
          <w:szCs w:val="20"/>
          <w:vertAlign w:val="superscript"/>
          <w:rPrChange w:id="170" w:author="Людмила" w:date="2014-03-03T13:02:00Z">
            <w:rPr>
              <w:rStyle w:val="a7"/>
            </w:rPr>
          </w:rPrChange>
        </w:rPr>
        <w:footnoteRef/>
      </w:r>
      <w:ins w:id="171" w:author="Людмила" w:date="2014-03-03T13:02:00Z">
        <w:r>
          <w:rPr>
            <w:sz w:val="20"/>
            <w:szCs w:val="20"/>
          </w:rPr>
          <w:t xml:space="preserve"> </w:t>
        </w:r>
      </w:ins>
      <w:del w:id="172" w:author="Людмила" w:date="2014-03-03T13:02:00Z">
        <w:r w:rsidRPr="006E1E83">
          <w:rPr>
            <w:sz w:val="20"/>
            <w:szCs w:val="20"/>
            <w:rPrChange w:id="173" w:author="Людмила" w:date="2014-03-03T13:02:00Z">
              <w:rPr/>
            </w:rPrChange>
          </w:rPr>
          <w:br w:type="page"/>
        </w:r>
        <w:r w:rsidRPr="006E1E83">
          <w:rPr>
            <w:rStyle w:val="11"/>
            <w:sz w:val="20"/>
            <w:szCs w:val="20"/>
            <w:rPrChange w:id="174" w:author="Людмила" w:date="2014-03-03T13:02:00Z">
              <w:rPr>
                <w:rStyle w:val="11"/>
              </w:rPr>
            </w:rPrChange>
          </w:rPr>
          <w:tab/>
        </w:r>
        <w:r w:rsidRPr="006E1E83">
          <w:rPr>
            <w:sz w:val="20"/>
            <w:szCs w:val="20"/>
            <w:rPrChange w:id="175" w:author="Людмила" w:date="2014-03-03T13:02:00Z">
              <w:rPr>
                <w:vertAlign w:val="superscript"/>
              </w:rPr>
            </w:rPrChange>
          </w:rPr>
          <w:delText xml:space="preserve"> </w:delText>
        </w:r>
      </w:del>
      <w:r w:rsidRPr="006E1E83">
        <w:rPr>
          <w:sz w:val="20"/>
          <w:szCs w:val="20"/>
          <w:rPrChange w:id="176" w:author="Людмила" w:date="2014-03-03T13:02:00Z">
            <w:rPr>
              <w:vertAlign w:val="superscript"/>
            </w:rPr>
          </w:rPrChange>
        </w:rPr>
        <w:t xml:space="preserve"> Записать «Илиаду» и «Одиссею» приказал во второй половине </w:t>
      </w:r>
      <w:r w:rsidRPr="006E1E83">
        <w:rPr>
          <w:sz w:val="20"/>
          <w:szCs w:val="20"/>
          <w:lang w:val="en-US"/>
          <w:rPrChange w:id="177" w:author="Людмила" w:date="2014-03-03T13:02:00Z">
            <w:rPr>
              <w:vertAlign w:val="superscript"/>
              <w:lang w:val="en-US"/>
            </w:rPr>
          </w:rPrChange>
        </w:rPr>
        <w:t>VI</w:t>
      </w:r>
      <w:r w:rsidRPr="006E1E83">
        <w:rPr>
          <w:sz w:val="20"/>
          <w:szCs w:val="20"/>
          <w:rPrChange w:id="178" w:author="Людмила" w:date="2014-03-03T13:02:00Z">
            <w:rPr>
              <w:vertAlign w:val="superscript"/>
            </w:rPr>
          </w:rPrChange>
        </w:rPr>
        <w:t xml:space="preserve"> в. до н.э. афинский тиран</w:t>
      </w:r>
      <w:r>
        <w:rPr>
          <w:sz w:val="20"/>
          <w:szCs w:val="20"/>
        </w:rPr>
        <w:t xml:space="preserve"> Писистрат. В</w:t>
      </w:r>
      <w:r w:rsidRPr="006E1E83">
        <w:rPr>
          <w:sz w:val="20"/>
          <w:szCs w:val="20"/>
          <w:rPrChange w:id="179" w:author="Людмила" w:date="2014-03-03T13:02:00Z">
            <w:rPr>
              <w:vertAlign w:val="superscript"/>
            </w:rPr>
          </w:rPrChange>
        </w:rPr>
        <w:t xml:space="preserve"> качестве литературного явления они не выбиваются из графика.</w:t>
      </w:r>
    </w:p>
  </w:footnote>
</w:footnote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Людмила">
    <w15:presenceInfo w15:providerId="None" w15:userId="Людмила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2"/>
  </w:compat>
  <w:rsids>
    <w:rsidRoot w:val="00BE02A9"/>
    <w:rsid w:val="000463AE"/>
    <w:rsid w:val="00065E28"/>
    <w:rsid w:val="00070BBD"/>
    <w:rsid w:val="000A02EE"/>
    <w:rsid w:val="000D28C0"/>
    <w:rsid w:val="001246CB"/>
    <w:rsid w:val="00166612"/>
    <w:rsid w:val="0018284D"/>
    <w:rsid w:val="00217E7F"/>
    <w:rsid w:val="002D7BB4"/>
    <w:rsid w:val="00332E8F"/>
    <w:rsid w:val="0034249F"/>
    <w:rsid w:val="00356A5A"/>
    <w:rsid w:val="003A43CA"/>
    <w:rsid w:val="00405CB5"/>
    <w:rsid w:val="004318AA"/>
    <w:rsid w:val="00462409"/>
    <w:rsid w:val="004857F9"/>
    <w:rsid w:val="0054158A"/>
    <w:rsid w:val="005658A0"/>
    <w:rsid w:val="00570C58"/>
    <w:rsid w:val="005D3C6D"/>
    <w:rsid w:val="00647084"/>
    <w:rsid w:val="00684A9F"/>
    <w:rsid w:val="006E1E83"/>
    <w:rsid w:val="006E6982"/>
    <w:rsid w:val="006F49F7"/>
    <w:rsid w:val="007111CB"/>
    <w:rsid w:val="007A34A5"/>
    <w:rsid w:val="007E5EC3"/>
    <w:rsid w:val="007F35F6"/>
    <w:rsid w:val="00816158"/>
    <w:rsid w:val="0088142D"/>
    <w:rsid w:val="00894724"/>
    <w:rsid w:val="00955849"/>
    <w:rsid w:val="00996307"/>
    <w:rsid w:val="009C1C88"/>
    <w:rsid w:val="009D055F"/>
    <w:rsid w:val="00A37AF6"/>
    <w:rsid w:val="00A85328"/>
    <w:rsid w:val="00B720D4"/>
    <w:rsid w:val="00BE02A9"/>
    <w:rsid w:val="00C111D8"/>
    <w:rsid w:val="00C3641B"/>
    <w:rsid w:val="00C53AF7"/>
    <w:rsid w:val="00C75085"/>
    <w:rsid w:val="00C85ABA"/>
    <w:rsid w:val="00C90274"/>
    <w:rsid w:val="00CA6B70"/>
    <w:rsid w:val="00CD70AC"/>
    <w:rsid w:val="00D04409"/>
    <w:rsid w:val="00D3163B"/>
    <w:rsid w:val="00D85B9F"/>
    <w:rsid w:val="00E237DF"/>
    <w:rsid w:val="00E56D51"/>
    <w:rsid w:val="00E70BAB"/>
    <w:rsid w:val="00F2080B"/>
    <w:rsid w:val="00F82563"/>
    <w:rsid w:val="00F97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5:docId w15:val="{B7CC4E3A-1EF8-496E-98AC-8130E04EC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35F6"/>
    <w:pPr>
      <w:suppressAutoHyphens/>
    </w:pPr>
    <w:rPr>
      <w:kern w:val="1"/>
      <w:sz w:val="24"/>
      <w:szCs w:val="24"/>
    </w:rPr>
  </w:style>
  <w:style w:type="paragraph" w:styleId="1">
    <w:name w:val="heading 1"/>
    <w:basedOn w:val="a"/>
    <w:qFormat/>
    <w:rsid w:val="007F35F6"/>
    <w:pPr>
      <w:keepNext/>
      <w:spacing w:before="240" w:after="60"/>
      <w:outlineLvl w:val="0"/>
    </w:pPr>
    <w:rPr>
      <w:rFonts w:ascii="Arial" w:hAnsi="Arial" w:cs="Arial"/>
      <w:b/>
      <w:bCs/>
      <w:sz w:val="32"/>
      <w:szCs w:val="32"/>
    </w:rPr>
  </w:style>
  <w:style w:type="paragraph" w:styleId="2">
    <w:name w:val="heading 2"/>
    <w:basedOn w:val="a"/>
    <w:qFormat/>
    <w:rsid w:val="007F35F6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Основной шрифт абзаца1"/>
    <w:rsid w:val="007F35F6"/>
  </w:style>
  <w:style w:type="character" w:customStyle="1" w:styleId="11">
    <w:name w:val="Знак сноски1"/>
    <w:rsid w:val="007F35F6"/>
    <w:rPr>
      <w:vertAlign w:val="superscript"/>
    </w:rPr>
  </w:style>
  <w:style w:type="character" w:customStyle="1" w:styleId="12">
    <w:name w:val="Номер страницы1"/>
    <w:basedOn w:val="10"/>
    <w:rsid w:val="007F35F6"/>
  </w:style>
  <w:style w:type="character" w:customStyle="1" w:styleId="13">
    <w:name w:val="Знак примечания1"/>
    <w:rsid w:val="007F35F6"/>
    <w:rPr>
      <w:sz w:val="16"/>
      <w:szCs w:val="16"/>
    </w:rPr>
  </w:style>
  <w:style w:type="character" w:customStyle="1" w:styleId="a3">
    <w:name w:val="Текст примечания Знак"/>
    <w:basedOn w:val="10"/>
    <w:rsid w:val="007F35F6"/>
  </w:style>
  <w:style w:type="character" w:customStyle="1" w:styleId="a4">
    <w:name w:val="Тема примечания Знак"/>
    <w:rsid w:val="007F35F6"/>
    <w:rPr>
      <w:b/>
      <w:bCs/>
    </w:rPr>
  </w:style>
  <w:style w:type="character" w:customStyle="1" w:styleId="a5">
    <w:name w:val="Текст выноски Знак"/>
    <w:rsid w:val="007F35F6"/>
    <w:rPr>
      <w:rFonts w:ascii="Segoe UI" w:hAnsi="Segoe UI" w:cs="Segoe UI"/>
      <w:sz w:val="18"/>
      <w:szCs w:val="18"/>
    </w:rPr>
  </w:style>
  <w:style w:type="character" w:customStyle="1" w:styleId="a6">
    <w:name w:val="Текст концевой сноски Знак"/>
    <w:basedOn w:val="10"/>
    <w:rsid w:val="007F35F6"/>
  </w:style>
  <w:style w:type="character" w:customStyle="1" w:styleId="14">
    <w:name w:val="Знак концевой сноски1"/>
    <w:rsid w:val="007F35F6"/>
    <w:rPr>
      <w:vertAlign w:val="superscript"/>
    </w:rPr>
  </w:style>
  <w:style w:type="character" w:customStyle="1" w:styleId="a7">
    <w:name w:val="Символ сноски"/>
    <w:rsid w:val="007F35F6"/>
  </w:style>
  <w:style w:type="character" w:styleId="a8">
    <w:name w:val="footnote reference"/>
    <w:rsid w:val="007F35F6"/>
    <w:rPr>
      <w:vertAlign w:val="superscript"/>
    </w:rPr>
  </w:style>
  <w:style w:type="character" w:styleId="a9">
    <w:name w:val="Hyperlink"/>
    <w:rsid w:val="007F35F6"/>
    <w:rPr>
      <w:color w:val="000080"/>
      <w:u w:val="single"/>
    </w:rPr>
  </w:style>
  <w:style w:type="character" w:styleId="aa">
    <w:name w:val="endnote reference"/>
    <w:rsid w:val="007F35F6"/>
    <w:rPr>
      <w:vertAlign w:val="superscript"/>
    </w:rPr>
  </w:style>
  <w:style w:type="character" w:customStyle="1" w:styleId="ab">
    <w:name w:val="Символы концевой сноски"/>
    <w:rsid w:val="007F35F6"/>
  </w:style>
  <w:style w:type="paragraph" w:customStyle="1" w:styleId="ac">
    <w:name w:val="Заголовок"/>
    <w:basedOn w:val="a"/>
    <w:next w:val="ad"/>
    <w:rsid w:val="007F35F6"/>
    <w:pPr>
      <w:keepNext/>
      <w:spacing w:before="240" w:after="120"/>
    </w:pPr>
    <w:rPr>
      <w:rFonts w:ascii="Arial" w:eastAsia="DejaVu Sans" w:hAnsi="Arial" w:cs="DejaVu Sans"/>
      <w:sz w:val="28"/>
      <w:szCs w:val="28"/>
    </w:rPr>
  </w:style>
  <w:style w:type="paragraph" w:styleId="ad">
    <w:name w:val="Body Text"/>
    <w:basedOn w:val="a"/>
    <w:rsid w:val="007F35F6"/>
    <w:pPr>
      <w:spacing w:after="120"/>
    </w:pPr>
  </w:style>
  <w:style w:type="paragraph" w:styleId="ae">
    <w:name w:val="List"/>
    <w:basedOn w:val="ad"/>
    <w:rsid w:val="007F35F6"/>
  </w:style>
  <w:style w:type="paragraph" w:styleId="af">
    <w:name w:val="caption"/>
    <w:basedOn w:val="a"/>
    <w:qFormat/>
    <w:rsid w:val="007F35F6"/>
    <w:pPr>
      <w:suppressLineNumbers/>
      <w:spacing w:before="120" w:after="120"/>
    </w:pPr>
    <w:rPr>
      <w:i/>
      <w:iCs/>
    </w:rPr>
  </w:style>
  <w:style w:type="paragraph" w:customStyle="1" w:styleId="15">
    <w:name w:val="Указатель1"/>
    <w:basedOn w:val="a"/>
    <w:rsid w:val="007F35F6"/>
    <w:pPr>
      <w:suppressLineNumbers/>
    </w:pPr>
  </w:style>
  <w:style w:type="paragraph" w:customStyle="1" w:styleId="16">
    <w:name w:val="Текст сноски1"/>
    <w:basedOn w:val="a"/>
    <w:rsid w:val="007F35F6"/>
    <w:rPr>
      <w:sz w:val="20"/>
      <w:szCs w:val="20"/>
    </w:rPr>
  </w:style>
  <w:style w:type="paragraph" w:styleId="af0">
    <w:name w:val="footer"/>
    <w:basedOn w:val="a"/>
    <w:link w:val="af1"/>
    <w:uiPriority w:val="99"/>
    <w:rsid w:val="007F35F6"/>
    <w:pPr>
      <w:tabs>
        <w:tab w:val="center" w:pos="4677"/>
        <w:tab w:val="right" w:pos="9355"/>
      </w:tabs>
    </w:pPr>
  </w:style>
  <w:style w:type="paragraph" w:customStyle="1" w:styleId="17">
    <w:name w:val="Текст примечания1"/>
    <w:basedOn w:val="a"/>
    <w:rsid w:val="007F35F6"/>
    <w:rPr>
      <w:sz w:val="20"/>
      <w:szCs w:val="20"/>
    </w:rPr>
  </w:style>
  <w:style w:type="paragraph" w:customStyle="1" w:styleId="18">
    <w:name w:val="Тема примечания1"/>
    <w:basedOn w:val="17"/>
    <w:rsid w:val="007F35F6"/>
    <w:rPr>
      <w:b/>
      <w:bCs/>
    </w:rPr>
  </w:style>
  <w:style w:type="paragraph" w:customStyle="1" w:styleId="19">
    <w:name w:val="Текст выноски1"/>
    <w:basedOn w:val="a"/>
    <w:rsid w:val="007F35F6"/>
    <w:rPr>
      <w:rFonts w:ascii="Segoe UI" w:hAnsi="Segoe UI"/>
      <w:sz w:val="18"/>
      <w:szCs w:val="18"/>
    </w:rPr>
  </w:style>
  <w:style w:type="paragraph" w:customStyle="1" w:styleId="1a">
    <w:name w:val="Текст концевой сноски1"/>
    <w:basedOn w:val="a"/>
    <w:rsid w:val="007F35F6"/>
    <w:rPr>
      <w:sz w:val="20"/>
      <w:szCs w:val="20"/>
    </w:rPr>
  </w:style>
  <w:style w:type="paragraph" w:styleId="af2">
    <w:name w:val="Body Text Indent"/>
    <w:basedOn w:val="a"/>
    <w:rsid w:val="007F35F6"/>
    <w:pPr>
      <w:spacing w:after="120"/>
      <w:ind w:left="283"/>
    </w:pPr>
  </w:style>
  <w:style w:type="paragraph" w:customStyle="1" w:styleId="1b">
    <w:name w:val="Основной текст с отступом1"/>
    <w:basedOn w:val="ad"/>
    <w:rsid w:val="007F35F6"/>
    <w:pPr>
      <w:ind w:firstLine="210"/>
    </w:pPr>
  </w:style>
  <w:style w:type="paragraph" w:styleId="af3">
    <w:name w:val="footnote text"/>
    <w:basedOn w:val="a"/>
    <w:rsid w:val="007F35F6"/>
  </w:style>
  <w:style w:type="paragraph" w:customStyle="1" w:styleId="af4">
    <w:name w:val="Содержимое врезки"/>
    <w:basedOn w:val="a"/>
    <w:rsid w:val="007F35F6"/>
  </w:style>
  <w:style w:type="paragraph" w:styleId="af5">
    <w:name w:val="Balloon Text"/>
    <w:basedOn w:val="a"/>
    <w:link w:val="1c"/>
    <w:uiPriority w:val="99"/>
    <w:semiHidden/>
    <w:unhideWhenUsed/>
    <w:rsid w:val="007111CB"/>
    <w:rPr>
      <w:rFonts w:ascii="Tahoma" w:hAnsi="Tahoma" w:cs="Tahoma"/>
      <w:sz w:val="16"/>
      <w:szCs w:val="16"/>
    </w:rPr>
  </w:style>
  <w:style w:type="character" w:customStyle="1" w:styleId="1c">
    <w:name w:val="Текст выноски Знак1"/>
    <w:basedOn w:val="a0"/>
    <w:link w:val="af5"/>
    <w:uiPriority w:val="99"/>
    <w:semiHidden/>
    <w:rsid w:val="007111CB"/>
    <w:rPr>
      <w:rFonts w:ascii="Tahoma" w:hAnsi="Tahoma" w:cs="Tahoma"/>
      <w:kern w:val="1"/>
      <w:sz w:val="16"/>
      <w:szCs w:val="16"/>
    </w:rPr>
  </w:style>
  <w:style w:type="paragraph" w:styleId="af6">
    <w:name w:val="header"/>
    <w:basedOn w:val="a"/>
    <w:link w:val="af7"/>
    <w:uiPriority w:val="99"/>
    <w:unhideWhenUsed/>
    <w:rsid w:val="00C111D8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0"/>
    <w:link w:val="af6"/>
    <w:uiPriority w:val="99"/>
    <w:rsid w:val="00C111D8"/>
    <w:rPr>
      <w:kern w:val="1"/>
      <w:sz w:val="24"/>
      <w:szCs w:val="24"/>
    </w:rPr>
  </w:style>
  <w:style w:type="character" w:customStyle="1" w:styleId="af1">
    <w:name w:val="Нижний колонтитул Знак"/>
    <w:basedOn w:val="a0"/>
    <w:link w:val="af0"/>
    <w:uiPriority w:val="99"/>
    <w:rsid w:val="00C111D8"/>
    <w:rPr>
      <w:kern w:val="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27</Pages>
  <Words>6072</Words>
  <Characters>34615</Characters>
  <Application>Microsoft Office Word</Application>
  <DocSecurity>0</DocSecurity>
  <Lines>288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Иван Сахненко</vt:lpstr>
    </vt:vector>
  </TitlesOfParts>
  <Company>Reanimator Extreme Edition</Company>
  <LinksUpToDate>false</LinksUpToDate>
  <CharactersWithSpaces>40606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Иван Сахненко</dc:title>
  <dc:creator>Admin</dc:creator>
  <cp:lastModifiedBy>Людмила</cp:lastModifiedBy>
  <cp:revision>22</cp:revision>
  <cp:lastPrinted>2014-03-03T11:23:00Z</cp:lastPrinted>
  <dcterms:created xsi:type="dcterms:W3CDTF">2014-03-01T13:01:00Z</dcterms:created>
  <dcterms:modified xsi:type="dcterms:W3CDTF">2014-04-23T08:42:00Z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Home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